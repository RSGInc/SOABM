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36B3F09" w14:textId="001EA07F" w:rsidR="00EA7948"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186403" w:history="1">
        <w:r w:rsidR="00EA7948" w:rsidRPr="00B74D5B">
          <w:rPr>
            <w:rStyle w:val="Hyperlink"/>
            <w:noProof/>
          </w:rPr>
          <w:t>1.0</w:t>
        </w:r>
        <w:r w:rsidR="00EA7948">
          <w:rPr>
            <w:rFonts w:asciiTheme="minorHAnsi" w:eastAsiaTheme="minorEastAsia" w:hAnsiTheme="minorHAnsi"/>
            <w:b w:val="0"/>
            <w:caps w:val="0"/>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_Toc484186403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045E271F" w14:textId="7C6BB0C3" w:rsidR="00EA7948" w:rsidRDefault="003A62C2">
      <w:pPr>
        <w:pStyle w:val="TOC2"/>
        <w:tabs>
          <w:tab w:val="left" w:pos="1100"/>
        </w:tabs>
        <w:rPr>
          <w:rFonts w:asciiTheme="minorHAnsi" w:eastAsiaTheme="minorEastAsia" w:hAnsiTheme="minorHAnsi"/>
          <w:noProof/>
          <w:color w:val="auto"/>
          <w:sz w:val="22"/>
        </w:rPr>
      </w:pPr>
      <w:hyperlink w:anchor="_Toc484186404" w:history="1">
        <w:r w:rsidR="00EA7948" w:rsidRPr="00B74D5B">
          <w:rPr>
            <w:rStyle w:val="Hyperlink"/>
            <w:noProof/>
          </w:rPr>
          <w:t>1.1  |</w:t>
        </w:r>
        <w:r w:rsidR="00EA7948">
          <w:rPr>
            <w:rFonts w:asciiTheme="minorHAnsi" w:eastAsiaTheme="minorEastAsia" w:hAnsiTheme="minorHAnsi"/>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_Toc484186404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2B0F847D" w14:textId="616DC27A" w:rsidR="00EA7948" w:rsidRDefault="003A62C2">
      <w:pPr>
        <w:pStyle w:val="TOC2"/>
        <w:tabs>
          <w:tab w:val="left" w:pos="1100"/>
        </w:tabs>
        <w:rPr>
          <w:rFonts w:asciiTheme="minorHAnsi" w:eastAsiaTheme="minorEastAsia" w:hAnsiTheme="minorHAnsi"/>
          <w:noProof/>
          <w:color w:val="auto"/>
          <w:sz w:val="22"/>
        </w:rPr>
      </w:pPr>
      <w:hyperlink w:anchor="_Toc484186405" w:history="1">
        <w:r w:rsidR="00EA7948" w:rsidRPr="00B74D5B">
          <w:rPr>
            <w:rStyle w:val="Hyperlink"/>
            <w:noProof/>
          </w:rPr>
          <w:t>1.2  |</w:t>
        </w:r>
        <w:r w:rsidR="00EA7948">
          <w:rPr>
            <w:rFonts w:asciiTheme="minorHAnsi" w:eastAsiaTheme="minorEastAsia" w:hAnsiTheme="minorHAnsi"/>
            <w:noProof/>
            <w:color w:val="auto"/>
            <w:sz w:val="22"/>
          </w:rPr>
          <w:tab/>
        </w:r>
        <w:r w:rsidR="00EA7948" w:rsidRPr="00B74D5B">
          <w:rPr>
            <w:rStyle w:val="Hyperlink"/>
            <w:noProof/>
          </w:rPr>
          <w:t>Model Components</w:t>
        </w:r>
        <w:r w:rsidR="00EA7948">
          <w:rPr>
            <w:noProof/>
            <w:webHidden/>
          </w:rPr>
          <w:tab/>
        </w:r>
        <w:r w:rsidR="00EA7948">
          <w:rPr>
            <w:noProof/>
            <w:webHidden/>
          </w:rPr>
          <w:fldChar w:fldCharType="begin"/>
        </w:r>
        <w:r w:rsidR="00EA7948">
          <w:rPr>
            <w:noProof/>
            <w:webHidden/>
          </w:rPr>
          <w:instrText xml:space="preserve"> PAGEREF _Toc484186405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0D5A7A0B" w14:textId="78612801" w:rsidR="00EA7948" w:rsidRDefault="003A62C2">
      <w:pPr>
        <w:pStyle w:val="TOC1"/>
        <w:rPr>
          <w:rFonts w:asciiTheme="minorHAnsi" w:eastAsiaTheme="minorEastAsia" w:hAnsiTheme="minorHAnsi"/>
          <w:b w:val="0"/>
          <w:caps w:val="0"/>
          <w:noProof/>
          <w:color w:val="auto"/>
          <w:sz w:val="22"/>
        </w:rPr>
      </w:pPr>
      <w:hyperlink w:anchor="_Toc484186406" w:history="1">
        <w:r w:rsidR="00EA7948" w:rsidRPr="00B74D5B">
          <w:rPr>
            <w:rStyle w:val="Hyperlink"/>
            <w:noProof/>
          </w:rPr>
          <w:t>2.0</w:t>
        </w:r>
        <w:r w:rsidR="00EA7948">
          <w:rPr>
            <w:rFonts w:asciiTheme="minorHAnsi" w:eastAsiaTheme="minorEastAsia" w:hAnsiTheme="minorHAnsi"/>
            <w:b w:val="0"/>
            <w:caps w:val="0"/>
            <w:noProof/>
            <w:color w:val="auto"/>
            <w:sz w:val="22"/>
          </w:rPr>
          <w:tab/>
        </w:r>
        <w:r w:rsidR="00EA7948" w:rsidRPr="00B74D5B">
          <w:rPr>
            <w:rStyle w:val="Hyperlink"/>
            <w:noProof/>
          </w:rPr>
          <w:t>HARDWARE AND SOFTWARE SETUP</w:t>
        </w:r>
        <w:r w:rsidR="00EA7948">
          <w:rPr>
            <w:noProof/>
            <w:webHidden/>
          </w:rPr>
          <w:tab/>
        </w:r>
        <w:r w:rsidR="00EA7948">
          <w:rPr>
            <w:noProof/>
            <w:webHidden/>
          </w:rPr>
          <w:fldChar w:fldCharType="begin"/>
        </w:r>
        <w:r w:rsidR="00EA7948">
          <w:rPr>
            <w:noProof/>
            <w:webHidden/>
          </w:rPr>
          <w:instrText xml:space="preserve"> PAGEREF _Toc484186406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308A82C" w14:textId="68FDD7FD" w:rsidR="00EA7948" w:rsidRDefault="003A62C2">
      <w:pPr>
        <w:pStyle w:val="TOC2"/>
        <w:tabs>
          <w:tab w:val="left" w:pos="1100"/>
        </w:tabs>
        <w:rPr>
          <w:rFonts w:asciiTheme="minorHAnsi" w:eastAsiaTheme="minorEastAsia" w:hAnsiTheme="minorHAnsi"/>
          <w:noProof/>
          <w:color w:val="auto"/>
          <w:sz w:val="22"/>
        </w:rPr>
      </w:pPr>
      <w:hyperlink w:anchor="_Toc484186407" w:history="1">
        <w:r w:rsidR="00EA7948" w:rsidRPr="00B74D5B">
          <w:rPr>
            <w:rStyle w:val="Hyperlink"/>
            <w:noProof/>
          </w:rPr>
          <w:t>2.1  |</w:t>
        </w:r>
        <w:r w:rsidR="00EA7948">
          <w:rPr>
            <w:rFonts w:asciiTheme="minorHAnsi" w:eastAsiaTheme="minorEastAsia" w:hAnsiTheme="minorHAnsi"/>
            <w:noProof/>
            <w:color w:val="auto"/>
            <w:sz w:val="22"/>
          </w:rPr>
          <w:tab/>
        </w:r>
        <w:r w:rsidR="00EA7948" w:rsidRPr="00B74D5B">
          <w:rPr>
            <w:rStyle w:val="Hyperlink"/>
            <w:noProof/>
          </w:rPr>
          <w:t>Hardware Requirements</w:t>
        </w:r>
        <w:r w:rsidR="00EA7948">
          <w:rPr>
            <w:noProof/>
            <w:webHidden/>
          </w:rPr>
          <w:tab/>
        </w:r>
        <w:r w:rsidR="00EA7948">
          <w:rPr>
            <w:noProof/>
            <w:webHidden/>
          </w:rPr>
          <w:fldChar w:fldCharType="begin"/>
        </w:r>
        <w:r w:rsidR="00EA7948">
          <w:rPr>
            <w:noProof/>
            <w:webHidden/>
          </w:rPr>
          <w:instrText xml:space="preserve"> PAGEREF _Toc484186407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E289851" w14:textId="17E72D5E" w:rsidR="00EA7948" w:rsidRDefault="003A62C2">
      <w:pPr>
        <w:pStyle w:val="TOC2"/>
        <w:tabs>
          <w:tab w:val="left" w:pos="1100"/>
        </w:tabs>
        <w:rPr>
          <w:rFonts w:asciiTheme="minorHAnsi" w:eastAsiaTheme="minorEastAsia" w:hAnsiTheme="minorHAnsi"/>
          <w:noProof/>
          <w:color w:val="auto"/>
          <w:sz w:val="22"/>
        </w:rPr>
      </w:pPr>
      <w:hyperlink w:anchor="_Toc484186408" w:history="1">
        <w:r w:rsidR="00EA7948" w:rsidRPr="00B74D5B">
          <w:rPr>
            <w:rStyle w:val="Hyperlink"/>
            <w:noProof/>
          </w:rPr>
          <w:t>2.2  |</w:t>
        </w:r>
        <w:r w:rsidR="00EA7948">
          <w:rPr>
            <w:rFonts w:asciiTheme="minorHAnsi" w:eastAsiaTheme="minorEastAsia" w:hAnsiTheme="minorHAnsi"/>
            <w:noProof/>
            <w:color w:val="auto"/>
            <w:sz w:val="22"/>
          </w:rPr>
          <w:tab/>
        </w:r>
        <w:r w:rsidR="00EA7948" w:rsidRPr="00B74D5B">
          <w:rPr>
            <w:rStyle w:val="Hyperlink"/>
            <w:noProof/>
          </w:rPr>
          <w:t>Software Requirements</w:t>
        </w:r>
        <w:r w:rsidR="00EA7948">
          <w:rPr>
            <w:noProof/>
            <w:webHidden/>
          </w:rPr>
          <w:tab/>
        </w:r>
        <w:r w:rsidR="00EA7948">
          <w:rPr>
            <w:noProof/>
            <w:webHidden/>
          </w:rPr>
          <w:fldChar w:fldCharType="begin"/>
        </w:r>
        <w:r w:rsidR="00EA7948">
          <w:rPr>
            <w:noProof/>
            <w:webHidden/>
          </w:rPr>
          <w:instrText xml:space="preserve"> PAGEREF _Toc484186408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66850B0" w14:textId="5DD32135" w:rsidR="00EA7948" w:rsidRDefault="003A62C2">
      <w:pPr>
        <w:pStyle w:val="TOC2"/>
        <w:tabs>
          <w:tab w:val="left" w:pos="1100"/>
        </w:tabs>
        <w:rPr>
          <w:rFonts w:asciiTheme="minorHAnsi" w:eastAsiaTheme="minorEastAsia" w:hAnsiTheme="minorHAnsi"/>
          <w:noProof/>
          <w:color w:val="auto"/>
          <w:sz w:val="22"/>
        </w:rPr>
      </w:pPr>
      <w:hyperlink w:anchor="_Toc484186409" w:history="1">
        <w:r w:rsidR="00EA7948" w:rsidRPr="00B74D5B">
          <w:rPr>
            <w:rStyle w:val="Hyperlink"/>
            <w:noProof/>
          </w:rPr>
          <w:t>2.3  |</w:t>
        </w:r>
        <w:r w:rsidR="00EA7948">
          <w:rPr>
            <w:rFonts w:asciiTheme="minorHAnsi" w:eastAsiaTheme="minorEastAsia" w:hAnsiTheme="minorHAnsi"/>
            <w:noProof/>
            <w:color w:val="auto"/>
            <w:sz w:val="22"/>
          </w:rPr>
          <w:tab/>
        </w:r>
        <w:r w:rsidR="00EA7948" w:rsidRPr="00B74D5B">
          <w:rPr>
            <w:rStyle w:val="Hyperlink"/>
            <w:noProof/>
          </w:rPr>
          <w:t>Template Model Setup</w:t>
        </w:r>
        <w:r w:rsidR="00EA7948">
          <w:rPr>
            <w:noProof/>
            <w:webHidden/>
          </w:rPr>
          <w:tab/>
        </w:r>
        <w:r w:rsidR="00EA7948">
          <w:rPr>
            <w:noProof/>
            <w:webHidden/>
          </w:rPr>
          <w:fldChar w:fldCharType="begin"/>
        </w:r>
        <w:r w:rsidR="00EA7948">
          <w:rPr>
            <w:noProof/>
            <w:webHidden/>
          </w:rPr>
          <w:instrText xml:space="preserve"> PAGEREF _Toc484186409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7AEC540A" w14:textId="1F45870B" w:rsidR="00EA7948" w:rsidRDefault="003A62C2">
      <w:pPr>
        <w:pStyle w:val="TOC2"/>
        <w:tabs>
          <w:tab w:val="left" w:pos="1100"/>
        </w:tabs>
        <w:rPr>
          <w:rFonts w:asciiTheme="minorHAnsi" w:eastAsiaTheme="minorEastAsia" w:hAnsiTheme="minorHAnsi"/>
          <w:noProof/>
          <w:color w:val="auto"/>
          <w:sz w:val="22"/>
        </w:rPr>
      </w:pPr>
      <w:hyperlink w:anchor="_Toc484186410" w:history="1">
        <w:r w:rsidR="00EA7948" w:rsidRPr="00B74D5B">
          <w:rPr>
            <w:rStyle w:val="Hyperlink"/>
            <w:noProof/>
          </w:rPr>
          <w:t>2.4  |</w:t>
        </w:r>
        <w:r w:rsidR="00EA7948">
          <w:rPr>
            <w:rFonts w:asciiTheme="minorHAnsi" w:eastAsiaTheme="minorEastAsia" w:hAnsiTheme="minorHAnsi"/>
            <w:noProof/>
            <w:color w:val="auto"/>
            <w:sz w:val="22"/>
          </w:rPr>
          <w:tab/>
        </w:r>
        <w:r w:rsidR="00EA7948" w:rsidRPr="00B74D5B">
          <w:rPr>
            <w:rStyle w:val="Hyperlink"/>
            <w:noProof/>
          </w:rPr>
          <w:t>Running the Model</w:t>
        </w:r>
        <w:r w:rsidR="00EA7948">
          <w:rPr>
            <w:noProof/>
            <w:webHidden/>
          </w:rPr>
          <w:tab/>
        </w:r>
        <w:r w:rsidR="00EA7948">
          <w:rPr>
            <w:noProof/>
            <w:webHidden/>
          </w:rPr>
          <w:fldChar w:fldCharType="begin"/>
        </w:r>
        <w:r w:rsidR="00EA7948">
          <w:rPr>
            <w:noProof/>
            <w:webHidden/>
          </w:rPr>
          <w:instrText xml:space="preserve"> PAGEREF _Toc484186410 \h </w:instrText>
        </w:r>
        <w:r w:rsidR="00EA7948">
          <w:rPr>
            <w:noProof/>
            <w:webHidden/>
          </w:rPr>
        </w:r>
        <w:r w:rsidR="00EA7948">
          <w:rPr>
            <w:noProof/>
            <w:webHidden/>
          </w:rPr>
          <w:fldChar w:fldCharType="separate"/>
        </w:r>
        <w:r w:rsidR="00EA7948">
          <w:rPr>
            <w:noProof/>
            <w:webHidden/>
          </w:rPr>
          <w:t>5</w:t>
        </w:r>
        <w:r w:rsidR="00EA7948">
          <w:rPr>
            <w:noProof/>
            <w:webHidden/>
          </w:rPr>
          <w:fldChar w:fldCharType="end"/>
        </w:r>
      </w:hyperlink>
    </w:p>
    <w:p w14:paraId="5760F73F" w14:textId="10CF7AA3" w:rsidR="00EA7948" w:rsidRDefault="003A62C2">
      <w:pPr>
        <w:pStyle w:val="TOC1"/>
        <w:rPr>
          <w:rFonts w:asciiTheme="minorHAnsi" w:eastAsiaTheme="minorEastAsia" w:hAnsiTheme="minorHAnsi"/>
          <w:b w:val="0"/>
          <w:caps w:val="0"/>
          <w:noProof/>
          <w:color w:val="auto"/>
          <w:sz w:val="22"/>
        </w:rPr>
      </w:pPr>
      <w:hyperlink w:anchor="_Toc484186411" w:history="1">
        <w:r w:rsidR="00EA7948" w:rsidRPr="00B74D5B">
          <w:rPr>
            <w:rStyle w:val="Hyperlink"/>
            <w:noProof/>
          </w:rPr>
          <w:t>3.0</w:t>
        </w:r>
        <w:r w:rsidR="00EA7948">
          <w:rPr>
            <w:rFonts w:asciiTheme="minorHAnsi" w:eastAsiaTheme="minorEastAsia" w:hAnsiTheme="minorHAnsi"/>
            <w:b w:val="0"/>
            <w:caps w:val="0"/>
            <w:noProof/>
            <w:color w:val="auto"/>
            <w:sz w:val="22"/>
          </w:rPr>
          <w:tab/>
        </w:r>
        <w:r w:rsidR="00EA7948" w:rsidRPr="00B74D5B">
          <w:rPr>
            <w:rStyle w:val="Hyperlink"/>
            <w:noProof/>
          </w:rPr>
          <w:t>Model Steps</w:t>
        </w:r>
        <w:r w:rsidR="00EA7948">
          <w:rPr>
            <w:noProof/>
            <w:webHidden/>
          </w:rPr>
          <w:tab/>
        </w:r>
        <w:r w:rsidR="00EA7948">
          <w:rPr>
            <w:noProof/>
            <w:webHidden/>
          </w:rPr>
          <w:fldChar w:fldCharType="begin"/>
        </w:r>
        <w:r w:rsidR="00EA7948">
          <w:rPr>
            <w:noProof/>
            <w:webHidden/>
          </w:rPr>
          <w:instrText xml:space="preserve"> PAGEREF _Toc484186411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FA1037" w14:textId="5C22CD9C" w:rsidR="00EA7948" w:rsidRDefault="003A62C2">
      <w:pPr>
        <w:pStyle w:val="TOC2"/>
        <w:tabs>
          <w:tab w:val="left" w:pos="1100"/>
        </w:tabs>
        <w:rPr>
          <w:rFonts w:asciiTheme="minorHAnsi" w:eastAsiaTheme="minorEastAsia" w:hAnsiTheme="minorHAnsi"/>
          <w:noProof/>
          <w:color w:val="auto"/>
          <w:sz w:val="22"/>
        </w:rPr>
      </w:pPr>
      <w:hyperlink w:anchor="_Toc484186412" w:history="1">
        <w:r w:rsidR="00EA7948" w:rsidRPr="00B74D5B">
          <w:rPr>
            <w:rStyle w:val="Hyperlink"/>
            <w:noProof/>
          </w:rPr>
          <w:t>3.1  |</w:t>
        </w:r>
        <w:r w:rsidR="00EA7948">
          <w:rPr>
            <w:rFonts w:asciiTheme="minorHAnsi" w:eastAsiaTheme="minorEastAsia" w:hAnsiTheme="minorHAnsi"/>
            <w:noProof/>
            <w:color w:val="auto"/>
            <w:sz w:val="22"/>
          </w:rPr>
          <w:tab/>
        </w:r>
        <w:r w:rsidR="00EA7948" w:rsidRPr="00B74D5B">
          <w:rPr>
            <w:rStyle w:val="Hyperlink"/>
            <w:noProof/>
          </w:rPr>
          <w:t>Model Flow</w:t>
        </w:r>
        <w:r w:rsidR="00EA7948">
          <w:rPr>
            <w:noProof/>
            <w:webHidden/>
          </w:rPr>
          <w:tab/>
        </w:r>
        <w:r w:rsidR="00EA7948">
          <w:rPr>
            <w:noProof/>
            <w:webHidden/>
          </w:rPr>
          <w:fldChar w:fldCharType="begin"/>
        </w:r>
        <w:r w:rsidR="00EA7948">
          <w:rPr>
            <w:noProof/>
            <w:webHidden/>
          </w:rPr>
          <w:instrText xml:space="preserve"> PAGEREF _Toc484186412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4CF023" w14:textId="08CF86EB" w:rsidR="00EA7948" w:rsidRDefault="003A62C2">
      <w:pPr>
        <w:pStyle w:val="TOC2"/>
        <w:tabs>
          <w:tab w:val="left" w:pos="1100"/>
        </w:tabs>
        <w:rPr>
          <w:rFonts w:asciiTheme="minorHAnsi" w:eastAsiaTheme="minorEastAsia" w:hAnsiTheme="minorHAnsi"/>
          <w:noProof/>
          <w:color w:val="auto"/>
          <w:sz w:val="22"/>
        </w:rPr>
      </w:pPr>
      <w:hyperlink w:anchor="_Toc484186413" w:history="1">
        <w:r w:rsidR="00EA7948" w:rsidRPr="00B74D5B">
          <w:rPr>
            <w:rStyle w:val="Hyperlink"/>
            <w:noProof/>
          </w:rPr>
          <w:t>3.2  |</w:t>
        </w:r>
        <w:r w:rsidR="00EA7948">
          <w:rPr>
            <w:rFonts w:asciiTheme="minorHAnsi" w:eastAsiaTheme="minorEastAsia" w:hAnsiTheme="minorHAnsi"/>
            <w:noProof/>
            <w:color w:val="auto"/>
            <w:sz w:val="22"/>
          </w:rPr>
          <w:tab/>
        </w:r>
        <w:r w:rsidR="00EA7948" w:rsidRPr="00B74D5B">
          <w:rPr>
            <w:rStyle w:val="Hyperlink"/>
            <w:noProof/>
          </w:rPr>
          <w:t>STEP 0 – Set Properties</w:t>
        </w:r>
        <w:r w:rsidR="00EA7948">
          <w:rPr>
            <w:noProof/>
            <w:webHidden/>
          </w:rPr>
          <w:tab/>
        </w:r>
        <w:r w:rsidR="00EA7948">
          <w:rPr>
            <w:noProof/>
            <w:webHidden/>
          </w:rPr>
          <w:fldChar w:fldCharType="begin"/>
        </w:r>
        <w:r w:rsidR="00EA7948">
          <w:rPr>
            <w:noProof/>
            <w:webHidden/>
          </w:rPr>
          <w:instrText xml:space="preserve"> PAGEREF _Toc484186413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4BA5469B" w14:textId="28AFE47F" w:rsidR="00EA7948" w:rsidRDefault="003A62C2">
      <w:pPr>
        <w:pStyle w:val="TOC2"/>
        <w:tabs>
          <w:tab w:val="left" w:pos="1100"/>
        </w:tabs>
        <w:rPr>
          <w:rFonts w:asciiTheme="minorHAnsi" w:eastAsiaTheme="minorEastAsia" w:hAnsiTheme="minorHAnsi"/>
          <w:noProof/>
          <w:color w:val="auto"/>
          <w:sz w:val="22"/>
        </w:rPr>
      </w:pPr>
      <w:hyperlink w:anchor="_Toc484186414" w:history="1">
        <w:r w:rsidR="00EA7948" w:rsidRPr="00B74D5B">
          <w:rPr>
            <w:rStyle w:val="Hyperlink"/>
            <w:noProof/>
          </w:rPr>
          <w:t>3.3  |</w:t>
        </w:r>
        <w:r w:rsidR="00EA7948">
          <w:rPr>
            <w:rFonts w:asciiTheme="minorHAnsi" w:eastAsiaTheme="minorEastAsia" w:hAnsiTheme="minorHAnsi"/>
            <w:noProof/>
            <w:color w:val="auto"/>
            <w:sz w:val="22"/>
          </w:rPr>
          <w:tab/>
        </w:r>
        <w:r w:rsidR="00EA7948" w:rsidRPr="00B74D5B">
          <w:rPr>
            <w:rStyle w:val="Hyperlink"/>
            <w:noProof/>
          </w:rPr>
          <w:t>STEP 1 – Build Networks for Skimming</w:t>
        </w:r>
        <w:r w:rsidR="00EA7948">
          <w:rPr>
            <w:noProof/>
            <w:webHidden/>
          </w:rPr>
          <w:tab/>
        </w:r>
        <w:r w:rsidR="00EA7948">
          <w:rPr>
            <w:noProof/>
            <w:webHidden/>
          </w:rPr>
          <w:fldChar w:fldCharType="begin"/>
        </w:r>
        <w:r w:rsidR="00EA7948">
          <w:rPr>
            <w:noProof/>
            <w:webHidden/>
          </w:rPr>
          <w:instrText xml:space="preserve"> PAGEREF _Toc484186414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E92849F" w14:textId="345CEA39" w:rsidR="00EA7948" w:rsidRDefault="003A62C2">
      <w:pPr>
        <w:pStyle w:val="TOC3"/>
        <w:rPr>
          <w:rFonts w:asciiTheme="minorHAnsi" w:eastAsiaTheme="minorEastAsia" w:hAnsiTheme="minorHAnsi"/>
          <w:noProof/>
          <w:color w:val="auto"/>
          <w:sz w:val="22"/>
        </w:rPr>
      </w:pPr>
      <w:hyperlink w:anchor="_Toc484186415" w:history="1">
        <w:r w:rsidR="00EA7948" w:rsidRPr="00B74D5B">
          <w:rPr>
            <w:rStyle w:val="Hyperlink"/>
            <w:noProof/>
          </w:rPr>
          <w:t>TAZ Network</w:t>
        </w:r>
        <w:r w:rsidR="00EA7948">
          <w:rPr>
            <w:noProof/>
            <w:webHidden/>
          </w:rPr>
          <w:tab/>
        </w:r>
        <w:r w:rsidR="00EA7948">
          <w:rPr>
            <w:noProof/>
            <w:webHidden/>
          </w:rPr>
          <w:fldChar w:fldCharType="begin"/>
        </w:r>
        <w:r w:rsidR="00EA7948">
          <w:rPr>
            <w:noProof/>
            <w:webHidden/>
          </w:rPr>
          <w:instrText xml:space="preserve"> PAGEREF _Toc484186415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75F69935" w14:textId="7524C568" w:rsidR="00EA7948" w:rsidRDefault="003A62C2">
      <w:pPr>
        <w:pStyle w:val="TOC3"/>
        <w:rPr>
          <w:rFonts w:asciiTheme="minorHAnsi" w:eastAsiaTheme="minorEastAsia" w:hAnsiTheme="minorHAnsi"/>
          <w:noProof/>
          <w:color w:val="auto"/>
          <w:sz w:val="22"/>
        </w:rPr>
      </w:pPr>
      <w:hyperlink w:anchor="_Toc484186416" w:history="1">
        <w:r w:rsidR="00EA7948" w:rsidRPr="00B74D5B">
          <w:rPr>
            <w:rStyle w:val="Hyperlink"/>
            <w:noProof/>
          </w:rPr>
          <w:t>TAP Network</w:t>
        </w:r>
        <w:r w:rsidR="00EA7948">
          <w:rPr>
            <w:noProof/>
            <w:webHidden/>
          </w:rPr>
          <w:tab/>
        </w:r>
        <w:r w:rsidR="00EA7948">
          <w:rPr>
            <w:noProof/>
            <w:webHidden/>
          </w:rPr>
          <w:fldChar w:fldCharType="begin"/>
        </w:r>
        <w:r w:rsidR="00EA7948">
          <w:rPr>
            <w:noProof/>
            <w:webHidden/>
          </w:rPr>
          <w:instrText xml:space="preserve"> PAGEREF _Toc484186416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060711B" w14:textId="16B6D1E9" w:rsidR="00EA7948" w:rsidRDefault="003A62C2">
      <w:pPr>
        <w:pStyle w:val="TOC3"/>
        <w:rPr>
          <w:rFonts w:asciiTheme="minorHAnsi" w:eastAsiaTheme="minorEastAsia" w:hAnsiTheme="minorHAnsi"/>
          <w:noProof/>
          <w:color w:val="auto"/>
          <w:sz w:val="22"/>
        </w:rPr>
      </w:pPr>
      <w:hyperlink w:anchor="_Toc484186417" w:history="1">
        <w:r w:rsidR="00EA7948" w:rsidRPr="00B74D5B">
          <w:rPr>
            <w:rStyle w:val="Hyperlink"/>
            <w:noProof/>
          </w:rPr>
          <w:t>MAZ Network</w:t>
        </w:r>
        <w:r w:rsidR="00EA7948">
          <w:rPr>
            <w:noProof/>
            <w:webHidden/>
          </w:rPr>
          <w:tab/>
        </w:r>
        <w:r w:rsidR="00EA7948">
          <w:rPr>
            <w:noProof/>
            <w:webHidden/>
          </w:rPr>
          <w:fldChar w:fldCharType="begin"/>
        </w:r>
        <w:r w:rsidR="00EA7948">
          <w:rPr>
            <w:noProof/>
            <w:webHidden/>
          </w:rPr>
          <w:instrText xml:space="preserve"> PAGEREF _Toc484186417 \h </w:instrText>
        </w:r>
        <w:r w:rsidR="00EA7948">
          <w:rPr>
            <w:noProof/>
            <w:webHidden/>
          </w:rPr>
        </w:r>
        <w:r w:rsidR="00EA7948">
          <w:rPr>
            <w:noProof/>
            <w:webHidden/>
          </w:rPr>
          <w:fldChar w:fldCharType="separate"/>
        </w:r>
        <w:r w:rsidR="00EA7948">
          <w:rPr>
            <w:noProof/>
            <w:webHidden/>
          </w:rPr>
          <w:t>8</w:t>
        </w:r>
        <w:r w:rsidR="00EA7948">
          <w:rPr>
            <w:noProof/>
            <w:webHidden/>
          </w:rPr>
          <w:fldChar w:fldCharType="end"/>
        </w:r>
      </w:hyperlink>
    </w:p>
    <w:p w14:paraId="5EDFCD2F" w14:textId="0C3E9D60" w:rsidR="00EA7948" w:rsidRDefault="003A62C2">
      <w:pPr>
        <w:pStyle w:val="TOC2"/>
        <w:tabs>
          <w:tab w:val="left" w:pos="1100"/>
        </w:tabs>
        <w:rPr>
          <w:rFonts w:asciiTheme="minorHAnsi" w:eastAsiaTheme="minorEastAsia" w:hAnsiTheme="minorHAnsi"/>
          <w:noProof/>
          <w:color w:val="auto"/>
          <w:sz w:val="22"/>
        </w:rPr>
      </w:pPr>
      <w:hyperlink w:anchor="_Toc484186418" w:history="1">
        <w:r w:rsidR="00EA7948" w:rsidRPr="00B74D5B">
          <w:rPr>
            <w:rStyle w:val="Hyperlink"/>
            <w:noProof/>
          </w:rPr>
          <w:t>3.4  |</w:t>
        </w:r>
        <w:r w:rsidR="00EA7948">
          <w:rPr>
            <w:rFonts w:asciiTheme="minorHAnsi" w:eastAsiaTheme="minorEastAsia" w:hAnsiTheme="minorHAnsi"/>
            <w:noProof/>
            <w:color w:val="auto"/>
            <w:sz w:val="22"/>
          </w:rPr>
          <w:tab/>
        </w:r>
        <w:r w:rsidR="00EA7948" w:rsidRPr="00B74D5B">
          <w:rPr>
            <w:rStyle w:val="Hyperlink"/>
            <w:noProof/>
          </w:rPr>
          <w:t>STEP 2 – Create Skims using TomTom Speeds</w:t>
        </w:r>
        <w:r w:rsidR="00EA7948">
          <w:rPr>
            <w:noProof/>
            <w:webHidden/>
          </w:rPr>
          <w:tab/>
        </w:r>
        <w:r w:rsidR="00EA7948">
          <w:rPr>
            <w:noProof/>
            <w:webHidden/>
          </w:rPr>
          <w:fldChar w:fldCharType="begin"/>
        </w:r>
        <w:r w:rsidR="00EA7948">
          <w:rPr>
            <w:noProof/>
            <w:webHidden/>
          </w:rPr>
          <w:instrText xml:space="preserve"> PAGEREF _Toc484186418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ACF5CA4" w14:textId="064F0852" w:rsidR="00EA7948" w:rsidRDefault="003A62C2">
      <w:pPr>
        <w:pStyle w:val="TOC3"/>
        <w:rPr>
          <w:rFonts w:asciiTheme="minorHAnsi" w:eastAsiaTheme="minorEastAsia" w:hAnsiTheme="minorHAnsi"/>
          <w:noProof/>
          <w:color w:val="auto"/>
          <w:sz w:val="22"/>
        </w:rPr>
      </w:pPr>
      <w:hyperlink w:anchor="_Toc48418641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_Toc484186419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1021CDE2" w14:textId="40EEA721" w:rsidR="00EA7948" w:rsidRDefault="003A62C2">
      <w:pPr>
        <w:pStyle w:val="TOC3"/>
        <w:rPr>
          <w:rFonts w:asciiTheme="minorHAnsi" w:eastAsiaTheme="minorEastAsia" w:hAnsiTheme="minorHAnsi"/>
          <w:noProof/>
          <w:color w:val="auto"/>
          <w:sz w:val="22"/>
        </w:rPr>
      </w:pPr>
      <w:hyperlink w:anchor="_Toc484186420" w:history="1">
        <w:r w:rsidR="00EA7948" w:rsidRPr="00B74D5B">
          <w:rPr>
            <w:rStyle w:val="Hyperlink"/>
            <w:noProof/>
          </w:rPr>
          <w:t>MAZ Skims</w:t>
        </w:r>
        <w:r w:rsidR="00EA7948">
          <w:rPr>
            <w:noProof/>
            <w:webHidden/>
          </w:rPr>
          <w:tab/>
        </w:r>
        <w:r w:rsidR="00EA7948">
          <w:rPr>
            <w:noProof/>
            <w:webHidden/>
          </w:rPr>
          <w:fldChar w:fldCharType="begin"/>
        </w:r>
        <w:r w:rsidR="00EA7948">
          <w:rPr>
            <w:noProof/>
            <w:webHidden/>
          </w:rPr>
          <w:instrText xml:space="preserve"> PAGEREF _Toc484186420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7BE40375" w14:textId="33F61B2A" w:rsidR="00EA7948" w:rsidRDefault="003A62C2">
      <w:pPr>
        <w:pStyle w:val="TOC3"/>
        <w:rPr>
          <w:rFonts w:asciiTheme="minorHAnsi" w:eastAsiaTheme="minorEastAsia" w:hAnsiTheme="minorHAnsi"/>
          <w:noProof/>
          <w:color w:val="auto"/>
          <w:sz w:val="22"/>
        </w:rPr>
      </w:pPr>
      <w:hyperlink w:anchor="_Toc484186421"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_Toc484186421 \h </w:instrText>
        </w:r>
        <w:r w:rsidR="00EA7948">
          <w:rPr>
            <w:noProof/>
            <w:webHidden/>
          </w:rPr>
        </w:r>
        <w:r w:rsidR="00EA7948">
          <w:rPr>
            <w:noProof/>
            <w:webHidden/>
          </w:rPr>
          <w:fldChar w:fldCharType="separate"/>
        </w:r>
        <w:r w:rsidR="00EA7948">
          <w:rPr>
            <w:noProof/>
            <w:webHidden/>
          </w:rPr>
          <w:t>11</w:t>
        </w:r>
        <w:r w:rsidR="00EA7948">
          <w:rPr>
            <w:noProof/>
            <w:webHidden/>
          </w:rPr>
          <w:fldChar w:fldCharType="end"/>
        </w:r>
      </w:hyperlink>
    </w:p>
    <w:p w14:paraId="75658DB8" w14:textId="634603D4" w:rsidR="00EA7948" w:rsidRDefault="003A62C2">
      <w:pPr>
        <w:pStyle w:val="TOC2"/>
        <w:tabs>
          <w:tab w:val="left" w:pos="1100"/>
        </w:tabs>
        <w:rPr>
          <w:rFonts w:asciiTheme="minorHAnsi" w:eastAsiaTheme="minorEastAsia" w:hAnsiTheme="minorHAnsi"/>
          <w:noProof/>
          <w:color w:val="auto"/>
          <w:sz w:val="22"/>
        </w:rPr>
      </w:pPr>
      <w:hyperlink w:anchor="_Toc484186422" w:history="1">
        <w:r w:rsidR="00EA7948" w:rsidRPr="00B74D5B">
          <w:rPr>
            <w:rStyle w:val="Hyperlink"/>
            <w:noProof/>
          </w:rPr>
          <w:t>3.5  |</w:t>
        </w:r>
        <w:r w:rsidR="00EA7948">
          <w:rPr>
            <w:rFonts w:asciiTheme="minorHAnsi" w:eastAsiaTheme="minorEastAsia" w:hAnsiTheme="minorHAnsi"/>
            <w:noProof/>
            <w:color w:val="auto"/>
            <w:sz w:val="22"/>
          </w:rPr>
          <w:tab/>
        </w:r>
        <w:r w:rsidR="00EA7948" w:rsidRPr="00B74D5B">
          <w:rPr>
            <w:rStyle w:val="Hyperlink"/>
            <w:noProof/>
          </w:rPr>
          <w:t>STEP 3 – Run the ZONE CHECKER</w:t>
        </w:r>
        <w:r w:rsidR="00EA7948">
          <w:rPr>
            <w:noProof/>
            <w:webHidden/>
          </w:rPr>
          <w:tab/>
        </w:r>
        <w:r w:rsidR="00EA7948">
          <w:rPr>
            <w:noProof/>
            <w:webHidden/>
          </w:rPr>
          <w:fldChar w:fldCharType="begin"/>
        </w:r>
        <w:r w:rsidR="00EA7948">
          <w:rPr>
            <w:noProof/>
            <w:webHidden/>
          </w:rPr>
          <w:instrText xml:space="preserve"> PAGEREF _Toc484186422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3FAD38A" w14:textId="166CC09C" w:rsidR="00EA7948" w:rsidRDefault="003A62C2">
      <w:pPr>
        <w:pStyle w:val="TOC2"/>
        <w:tabs>
          <w:tab w:val="left" w:pos="1100"/>
        </w:tabs>
        <w:rPr>
          <w:rFonts w:asciiTheme="minorHAnsi" w:eastAsiaTheme="minorEastAsia" w:hAnsiTheme="minorHAnsi"/>
          <w:noProof/>
          <w:color w:val="auto"/>
          <w:sz w:val="22"/>
        </w:rPr>
      </w:pPr>
      <w:hyperlink w:anchor="_Toc484186423" w:history="1">
        <w:r w:rsidR="00EA7948" w:rsidRPr="00B74D5B">
          <w:rPr>
            <w:rStyle w:val="Hyperlink"/>
            <w:noProof/>
          </w:rPr>
          <w:t>3.6  |</w:t>
        </w:r>
        <w:r w:rsidR="00EA7948">
          <w:rPr>
            <w:rFonts w:asciiTheme="minorHAnsi" w:eastAsiaTheme="minorEastAsia" w:hAnsiTheme="minorHAnsi"/>
            <w:noProof/>
            <w:color w:val="auto"/>
            <w:sz w:val="22"/>
          </w:rPr>
          <w:tab/>
        </w:r>
        <w:r w:rsidR="00EA7948" w:rsidRPr="00B74D5B">
          <w:rPr>
            <w:rStyle w:val="Hyperlink"/>
            <w:noProof/>
          </w:rPr>
          <w:t>STEP 4 – Run the Commercial Vehicle Model</w:t>
        </w:r>
        <w:r w:rsidR="00EA7948">
          <w:rPr>
            <w:noProof/>
            <w:webHidden/>
          </w:rPr>
          <w:tab/>
        </w:r>
        <w:r w:rsidR="00EA7948">
          <w:rPr>
            <w:noProof/>
            <w:webHidden/>
          </w:rPr>
          <w:fldChar w:fldCharType="begin"/>
        </w:r>
        <w:r w:rsidR="00EA7948">
          <w:rPr>
            <w:noProof/>
            <w:webHidden/>
          </w:rPr>
          <w:instrText xml:space="preserve"> PAGEREF _Toc484186423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8922D2C" w14:textId="644F8F6B" w:rsidR="00EA7948" w:rsidRDefault="003A62C2">
      <w:pPr>
        <w:pStyle w:val="TOC2"/>
        <w:tabs>
          <w:tab w:val="left" w:pos="1100"/>
        </w:tabs>
        <w:rPr>
          <w:rFonts w:asciiTheme="minorHAnsi" w:eastAsiaTheme="minorEastAsia" w:hAnsiTheme="minorHAnsi"/>
          <w:noProof/>
          <w:color w:val="auto"/>
          <w:sz w:val="22"/>
        </w:rPr>
      </w:pPr>
      <w:hyperlink w:anchor="_Toc484186424" w:history="1">
        <w:r w:rsidR="00EA7948" w:rsidRPr="00B74D5B">
          <w:rPr>
            <w:rStyle w:val="Hyperlink"/>
            <w:noProof/>
          </w:rPr>
          <w:t>3.7  |</w:t>
        </w:r>
        <w:r w:rsidR="00EA7948">
          <w:rPr>
            <w:rFonts w:asciiTheme="minorHAnsi" w:eastAsiaTheme="minorEastAsia" w:hAnsiTheme="minorHAnsi"/>
            <w:noProof/>
            <w:color w:val="auto"/>
            <w:sz w:val="22"/>
          </w:rPr>
          <w:tab/>
        </w:r>
        <w:r w:rsidR="00EA7948" w:rsidRPr="00B74D5B">
          <w:rPr>
            <w:rStyle w:val="Hyperlink"/>
            <w:noProof/>
          </w:rPr>
          <w:t>STEP 5 – Run the External Model</w:t>
        </w:r>
        <w:r w:rsidR="00EA7948">
          <w:rPr>
            <w:noProof/>
            <w:webHidden/>
          </w:rPr>
          <w:tab/>
        </w:r>
        <w:r w:rsidR="00EA7948">
          <w:rPr>
            <w:noProof/>
            <w:webHidden/>
          </w:rPr>
          <w:fldChar w:fldCharType="begin"/>
        </w:r>
        <w:r w:rsidR="00EA7948">
          <w:rPr>
            <w:noProof/>
            <w:webHidden/>
          </w:rPr>
          <w:instrText xml:space="preserve"> PAGEREF _Toc484186424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7ADBDB3B" w14:textId="00E1048A" w:rsidR="00EA7948" w:rsidRDefault="003A62C2">
      <w:pPr>
        <w:pStyle w:val="TOC2"/>
        <w:tabs>
          <w:tab w:val="left" w:pos="1100"/>
        </w:tabs>
        <w:rPr>
          <w:rFonts w:asciiTheme="minorHAnsi" w:eastAsiaTheme="minorEastAsia" w:hAnsiTheme="minorHAnsi"/>
          <w:noProof/>
          <w:color w:val="auto"/>
          <w:sz w:val="22"/>
        </w:rPr>
      </w:pPr>
      <w:hyperlink w:anchor="_Toc484186425" w:history="1">
        <w:r w:rsidR="00EA7948" w:rsidRPr="00B74D5B">
          <w:rPr>
            <w:rStyle w:val="Hyperlink"/>
            <w:noProof/>
          </w:rPr>
          <w:t>3.8  |</w:t>
        </w:r>
        <w:r w:rsidR="00EA7948">
          <w:rPr>
            <w:rFonts w:asciiTheme="minorHAnsi" w:eastAsiaTheme="minorEastAsia" w:hAnsiTheme="minorHAnsi"/>
            <w:noProof/>
            <w:color w:val="auto"/>
            <w:sz w:val="22"/>
          </w:rPr>
          <w:tab/>
        </w:r>
        <w:r w:rsidR="00EA7948" w:rsidRPr="00B74D5B">
          <w:rPr>
            <w:rStyle w:val="Hyperlink"/>
            <w:noProof/>
          </w:rPr>
          <w:t>START Feedback Loop</w:t>
        </w:r>
        <w:r w:rsidR="00EA7948">
          <w:rPr>
            <w:noProof/>
            <w:webHidden/>
          </w:rPr>
          <w:tab/>
        </w:r>
        <w:r w:rsidR="00EA7948">
          <w:rPr>
            <w:noProof/>
            <w:webHidden/>
          </w:rPr>
          <w:fldChar w:fldCharType="begin"/>
        </w:r>
        <w:r w:rsidR="00EA7948">
          <w:rPr>
            <w:noProof/>
            <w:webHidden/>
          </w:rPr>
          <w:instrText xml:space="preserve"> PAGEREF _Toc484186425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F765600" w14:textId="47179337" w:rsidR="00EA7948" w:rsidRDefault="003A62C2">
      <w:pPr>
        <w:pStyle w:val="TOC2"/>
        <w:tabs>
          <w:tab w:val="left" w:pos="1100"/>
        </w:tabs>
        <w:rPr>
          <w:rFonts w:asciiTheme="minorHAnsi" w:eastAsiaTheme="minorEastAsia" w:hAnsiTheme="minorHAnsi"/>
          <w:noProof/>
          <w:color w:val="auto"/>
          <w:sz w:val="22"/>
        </w:rPr>
      </w:pPr>
      <w:hyperlink w:anchor="_Toc484186426" w:history="1">
        <w:r w:rsidR="00EA7948" w:rsidRPr="00B74D5B">
          <w:rPr>
            <w:rStyle w:val="Hyperlink"/>
            <w:noProof/>
          </w:rPr>
          <w:t>3.9  |</w:t>
        </w:r>
        <w:r w:rsidR="00EA7948">
          <w:rPr>
            <w:rFonts w:asciiTheme="minorHAnsi" w:eastAsiaTheme="minorEastAsia" w:hAnsiTheme="minorHAnsi"/>
            <w:noProof/>
            <w:color w:val="auto"/>
            <w:sz w:val="22"/>
          </w:rPr>
          <w:tab/>
        </w:r>
        <w:r w:rsidR="00EA7948" w:rsidRPr="00B74D5B">
          <w:rPr>
            <w:rStyle w:val="Hyperlink"/>
            <w:noProof/>
          </w:rPr>
          <w:t>STEP 6 – Run OR-RAMP ABM</w:t>
        </w:r>
        <w:r w:rsidR="00EA7948">
          <w:rPr>
            <w:noProof/>
            <w:webHidden/>
          </w:rPr>
          <w:tab/>
        </w:r>
        <w:r w:rsidR="00EA7948">
          <w:rPr>
            <w:noProof/>
            <w:webHidden/>
          </w:rPr>
          <w:fldChar w:fldCharType="begin"/>
        </w:r>
        <w:r w:rsidR="00EA7948">
          <w:rPr>
            <w:noProof/>
            <w:webHidden/>
          </w:rPr>
          <w:instrText xml:space="preserve"> PAGEREF _Toc484186426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9CE29AC" w14:textId="3888D08F" w:rsidR="00EA7948" w:rsidRDefault="003A62C2">
      <w:pPr>
        <w:pStyle w:val="TOC2"/>
        <w:tabs>
          <w:tab w:val="left" w:pos="1320"/>
        </w:tabs>
        <w:rPr>
          <w:rFonts w:asciiTheme="minorHAnsi" w:eastAsiaTheme="minorEastAsia" w:hAnsiTheme="minorHAnsi"/>
          <w:noProof/>
          <w:color w:val="auto"/>
          <w:sz w:val="22"/>
        </w:rPr>
      </w:pPr>
      <w:hyperlink w:anchor="_Toc484186427" w:history="1">
        <w:r w:rsidR="00EA7948" w:rsidRPr="00B74D5B">
          <w:rPr>
            <w:rStyle w:val="Hyperlink"/>
            <w:noProof/>
          </w:rPr>
          <w:t>3.10  |</w:t>
        </w:r>
        <w:r w:rsidR="00EA7948">
          <w:rPr>
            <w:rFonts w:asciiTheme="minorHAnsi" w:eastAsiaTheme="minorEastAsia" w:hAnsiTheme="minorHAnsi"/>
            <w:noProof/>
            <w:color w:val="auto"/>
            <w:sz w:val="22"/>
          </w:rPr>
          <w:tab/>
        </w:r>
        <w:r w:rsidR="00EA7948" w:rsidRPr="00B74D5B">
          <w:rPr>
            <w:rStyle w:val="Hyperlink"/>
            <w:noProof/>
          </w:rPr>
          <w:t>STEP 7 – Build Trip Demand Matrices</w:t>
        </w:r>
        <w:r w:rsidR="00EA7948">
          <w:rPr>
            <w:noProof/>
            <w:webHidden/>
          </w:rPr>
          <w:tab/>
        </w:r>
        <w:r w:rsidR="00EA7948">
          <w:rPr>
            <w:noProof/>
            <w:webHidden/>
          </w:rPr>
          <w:fldChar w:fldCharType="begin"/>
        </w:r>
        <w:r w:rsidR="00EA7948">
          <w:rPr>
            <w:noProof/>
            <w:webHidden/>
          </w:rPr>
          <w:instrText xml:space="preserve"> PAGEREF _Toc484186427 \h </w:instrText>
        </w:r>
        <w:r w:rsidR="00EA7948">
          <w:rPr>
            <w:noProof/>
            <w:webHidden/>
          </w:rPr>
        </w:r>
        <w:r w:rsidR="00EA7948">
          <w:rPr>
            <w:noProof/>
            <w:webHidden/>
          </w:rPr>
          <w:fldChar w:fldCharType="separate"/>
        </w:r>
        <w:r w:rsidR="00EA7948">
          <w:rPr>
            <w:noProof/>
            <w:webHidden/>
          </w:rPr>
          <w:t>18</w:t>
        </w:r>
        <w:r w:rsidR="00EA7948">
          <w:rPr>
            <w:noProof/>
            <w:webHidden/>
          </w:rPr>
          <w:fldChar w:fldCharType="end"/>
        </w:r>
      </w:hyperlink>
    </w:p>
    <w:p w14:paraId="552185FF" w14:textId="228FD989" w:rsidR="00EA7948" w:rsidRDefault="003A62C2">
      <w:pPr>
        <w:pStyle w:val="TOC2"/>
        <w:tabs>
          <w:tab w:val="left" w:pos="1320"/>
        </w:tabs>
        <w:rPr>
          <w:rFonts w:asciiTheme="minorHAnsi" w:eastAsiaTheme="minorEastAsia" w:hAnsiTheme="minorHAnsi"/>
          <w:noProof/>
          <w:color w:val="auto"/>
          <w:sz w:val="22"/>
        </w:rPr>
      </w:pPr>
      <w:hyperlink w:anchor="_Toc484186428" w:history="1">
        <w:r w:rsidR="00EA7948" w:rsidRPr="00B74D5B">
          <w:rPr>
            <w:rStyle w:val="Hyperlink"/>
            <w:noProof/>
          </w:rPr>
          <w:t>3.11  |</w:t>
        </w:r>
        <w:r w:rsidR="00EA7948">
          <w:rPr>
            <w:rFonts w:asciiTheme="minorHAnsi" w:eastAsiaTheme="minorEastAsia" w:hAnsiTheme="minorHAnsi"/>
            <w:noProof/>
            <w:color w:val="auto"/>
            <w:sz w:val="22"/>
          </w:rPr>
          <w:tab/>
        </w:r>
        <w:r w:rsidR="00EA7948" w:rsidRPr="00B74D5B">
          <w:rPr>
            <w:rStyle w:val="Hyperlink"/>
            <w:noProof/>
          </w:rPr>
          <w:t>STEP 8 – Create Skims and Assignments Using Congested Speeds</w:t>
        </w:r>
        <w:r w:rsidR="00EA7948">
          <w:rPr>
            <w:noProof/>
            <w:webHidden/>
          </w:rPr>
          <w:tab/>
        </w:r>
        <w:r w:rsidR="00EA7948">
          <w:rPr>
            <w:noProof/>
            <w:webHidden/>
          </w:rPr>
          <w:fldChar w:fldCharType="begin"/>
        </w:r>
        <w:r w:rsidR="00EA7948">
          <w:rPr>
            <w:noProof/>
            <w:webHidden/>
          </w:rPr>
          <w:instrText xml:space="preserve"> PAGEREF _Toc484186428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021E71AA" w14:textId="11B2DBEB" w:rsidR="00EA7948" w:rsidRDefault="003A62C2">
      <w:pPr>
        <w:pStyle w:val="TOC3"/>
        <w:rPr>
          <w:rFonts w:asciiTheme="minorHAnsi" w:eastAsiaTheme="minorEastAsia" w:hAnsiTheme="minorHAnsi"/>
          <w:noProof/>
          <w:color w:val="auto"/>
          <w:sz w:val="22"/>
        </w:rPr>
      </w:pPr>
      <w:hyperlink w:anchor="_Toc48418642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_Toc484186429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64FB3B0E" w14:textId="58FF354A" w:rsidR="00EA7948" w:rsidRDefault="003A62C2">
      <w:pPr>
        <w:pStyle w:val="TOC3"/>
        <w:rPr>
          <w:rFonts w:asciiTheme="minorHAnsi" w:eastAsiaTheme="minorEastAsia" w:hAnsiTheme="minorHAnsi"/>
          <w:noProof/>
          <w:color w:val="auto"/>
          <w:sz w:val="22"/>
        </w:rPr>
      </w:pPr>
      <w:hyperlink w:anchor="_Toc484186430"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_Toc484186430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1515800D" w14:textId="584A05F3" w:rsidR="00EA7948" w:rsidRDefault="003A62C2">
      <w:pPr>
        <w:pStyle w:val="TOC2"/>
        <w:tabs>
          <w:tab w:val="left" w:pos="1320"/>
        </w:tabs>
        <w:rPr>
          <w:rFonts w:asciiTheme="minorHAnsi" w:eastAsiaTheme="minorEastAsia" w:hAnsiTheme="minorHAnsi"/>
          <w:noProof/>
          <w:color w:val="auto"/>
          <w:sz w:val="22"/>
        </w:rPr>
      </w:pPr>
      <w:hyperlink w:anchor="_Toc484186431" w:history="1">
        <w:r w:rsidR="00EA7948" w:rsidRPr="00B74D5B">
          <w:rPr>
            <w:rStyle w:val="Hyperlink"/>
            <w:noProof/>
          </w:rPr>
          <w:t>3.12  |</w:t>
        </w:r>
        <w:r w:rsidR="00EA7948">
          <w:rPr>
            <w:rFonts w:asciiTheme="minorHAnsi" w:eastAsiaTheme="minorEastAsia" w:hAnsiTheme="minorHAnsi"/>
            <w:noProof/>
            <w:color w:val="auto"/>
            <w:sz w:val="22"/>
          </w:rPr>
          <w:tab/>
        </w:r>
        <w:r w:rsidR="00EA7948" w:rsidRPr="00B74D5B">
          <w:rPr>
            <w:rStyle w:val="Hyperlink"/>
            <w:noProof/>
          </w:rPr>
          <w:t>STEP 9 – Check for Completion</w:t>
        </w:r>
        <w:r w:rsidR="00EA7948">
          <w:rPr>
            <w:noProof/>
            <w:webHidden/>
          </w:rPr>
          <w:tab/>
        </w:r>
        <w:r w:rsidR="00EA7948">
          <w:rPr>
            <w:noProof/>
            <w:webHidden/>
          </w:rPr>
          <w:fldChar w:fldCharType="begin"/>
        </w:r>
        <w:r w:rsidR="00EA7948">
          <w:rPr>
            <w:noProof/>
            <w:webHidden/>
          </w:rPr>
          <w:instrText xml:space="preserve"> PAGEREF _Toc484186431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74DE35C8" w14:textId="1A333DEB" w:rsidR="00EA7948" w:rsidRDefault="003A62C2">
      <w:pPr>
        <w:pStyle w:val="TOC1"/>
        <w:rPr>
          <w:rFonts w:asciiTheme="minorHAnsi" w:eastAsiaTheme="minorEastAsia" w:hAnsiTheme="minorHAnsi"/>
          <w:b w:val="0"/>
          <w:caps w:val="0"/>
          <w:noProof/>
          <w:color w:val="auto"/>
          <w:sz w:val="22"/>
        </w:rPr>
      </w:pPr>
      <w:hyperlink w:anchor="_Toc484186432" w:history="1">
        <w:r w:rsidR="00EA7948" w:rsidRPr="00B74D5B">
          <w:rPr>
            <w:rStyle w:val="Hyperlink"/>
            <w:noProof/>
          </w:rPr>
          <w:t>4.0</w:t>
        </w:r>
        <w:r w:rsidR="00EA7948">
          <w:rPr>
            <w:rFonts w:asciiTheme="minorHAnsi" w:eastAsiaTheme="minorEastAsia" w:hAnsiTheme="minorHAnsi"/>
            <w:b w:val="0"/>
            <w:caps w:val="0"/>
            <w:noProof/>
            <w:color w:val="auto"/>
            <w:sz w:val="22"/>
          </w:rPr>
          <w:tab/>
        </w:r>
        <w:r w:rsidR="00EA7948" w:rsidRPr="00B74D5B">
          <w:rPr>
            <w:rStyle w:val="Hyperlink"/>
            <w:noProof/>
          </w:rPr>
          <w:t>Inputs</w:t>
        </w:r>
        <w:r w:rsidR="00EA7948">
          <w:rPr>
            <w:noProof/>
            <w:webHidden/>
          </w:rPr>
          <w:tab/>
        </w:r>
        <w:r w:rsidR="00EA7948">
          <w:rPr>
            <w:noProof/>
            <w:webHidden/>
          </w:rPr>
          <w:fldChar w:fldCharType="begin"/>
        </w:r>
        <w:r w:rsidR="00EA7948">
          <w:rPr>
            <w:noProof/>
            <w:webHidden/>
          </w:rPr>
          <w:instrText xml:space="preserve"> PAGEREF _Toc484186432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0BC2294E" w14:textId="67A9EB45" w:rsidR="00EA7948" w:rsidRDefault="003A62C2">
      <w:pPr>
        <w:pStyle w:val="TOC2"/>
        <w:tabs>
          <w:tab w:val="left" w:pos="1100"/>
        </w:tabs>
        <w:rPr>
          <w:rFonts w:asciiTheme="minorHAnsi" w:eastAsiaTheme="minorEastAsia" w:hAnsiTheme="minorHAnsi"/>
          <w:noProof/>
          <w:color w:val="auto"/>
          <w:sz w:val="22"/>
        </w:rPr>
      </w:pPr>
      <w:hyperlink w:anchor="_Toc484186433" w:history="1">
        <w:r w:rsidR="00EA7948" w:rsidRPr="00B74D5B">
          <w:rPr>
            <w:rStyle w:val="Hyperlink"/>
            <w:noProof/>
          </w:rPr>
          <w:t>4.1  |</w:t>
        </w:r>
        <w:r w:rsidR="00EA7948">
          <w:rPr>
            <w:rFonts w:asciiTheme="minorHAnsi" w:eastAsiaTheme="minorEastAsia" w:hAnsiTheme="minorHAnsi"/>
            <w:noProof/>
            <w:color w:val="auto"/>
            <w:sz w:val="22"/>
          </w:rPr>
          <w:tab/>
        </w:r>
        <w:r w:rsidR="00EA7948" w:rsidRPr="00B74D5B">
          <w:rPr>
            <w:rStyle w:val="Hyperlink"/>
            <w:noProof/>
          </w:rPr>
          <w:t>Networks and Zones</w:t>
        </w:r>
        <w:r w:rsidR="00EA7948">
          <w:rPr>
            <w:noProof/>
            <w:webHidden/>
          </w:rPr>
          <w:tab/>
        </w:r>
        <w:r w:rsidR="00EA7948">
          <w:rPr>
            <w:noProof/>
            <w:webHidden/>
          </w:rPr>
          <w:fldChar w:fldCharType="begin"/>
        </w:r>
        <w:r w:rsidR="00EA7948">
          <w:rPr>
            <w:noProof/>
            <w:webHidden/>
          </w:rPr>
          <w:instrText xml:space="preserve"> PAGEREF _Toc484186433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32B73B53" w14:textId="75E42507" w:rsidR="00EA7948" w:rsidRDefault="003A62C2">
      <w:pPr>
        <w:pStyle w:val="TOC2"/>
        <w:tabs>
          <w:tab w:val="left" w:pos="1100"/>
        </w:tabs>
        <w:rPr>
          <w:rFonts w:asciiTheme="minorHAnsi" w:eastAsiaTheme="minorEastAsia" w:hAnsiTheme="minorHAnsi"/>
          <w:noProof/>
          <w:color w:val="auto"/>
          <w:sz w:val="22"/>
        </w:rPr>
      </w:pPr>
      <w:hyperlink w:anchor="_Toc484186434" w:history="1">
        <w:r w:rsidR="00EA7948" w:rsidRPr="00B74D5B">
          <w:rPr>
            <w:rStyle w:val="Hyperlink"/>
            <w:noProof/>
          </w:rPr>
          <w:t>4.2  |</w:t>
        </w:r>
        <w:r w:rsidR="00EA7948">
          <w:rPr>
            <w:rFonts w:asciiTheme="minorHAnsi" w:eastAsiaTheme="minorEastAsia" w:hAnsiTheme="minorHAnsi"/>
            <w:noProof/>
            <w:color w:val="auto"/>
            <w:sz w:val="22"/>
          </w:rPr>
          <w:tab/>
        </w:r>
        <w:r w:rsidR="00EA7948" w:rsidRPr="00B74D5B">
          <w:rPr>
            <w:rStyle w:val="Hyperlink"/>
            <w:noProof/>
          </w:rPr>
          <w:t>Population Synthesizer</w:t>
        </w:r>
        <w:r w:rsidR="00EA7948">
          <w:rPr>
            <w:noProof/>
            <w:webHidden/>
          </w:rPr>
          <w:tab/>
        </w:r>
        <w:r w:rsidR="00EA7948">
          <w:rPr>
            <w:noProof/>
            <w:webHidden/>
          </w:rPr>
          <w:fldChar w:fldCharType="begin"/>
        </w:r>
        <w:r w:rsidR="00EA7948">
          <w:rPr>
            <w:noProof/>
            <w:webHidden/>
          </w:rPr>
          <w:instrText xml:space="preserve"> PAGEREF _Toc484186434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A6BBC83" w14:textId="24EAE731" w:rsidR="00EA7948" w:rsidRDefault="003A62C2">
      <w:pPr>
        <w:pStyle w:val="TOC2"/>
        <w:tabs>
          <w:tab w:val="left" w:pos="1100"/>
        </w:tabs>
        <w:rPr>
          <w:rFonts w:asciiTheme="minorHAnsi" w:eastAsiaTheme="minorEastAsia" w:hAnsiTheme="minorHAnsi"/>
          <w:noProof/>
          <w:color w:val="auto"/>
          <w:sz w:val="22"/>
        </w:rPr>
      </w:pPr>
      <w:hyperlink w:anchor="_Toc484186435" w:history="1">
        <w:r w:rsidR="00EA7948" w:rsidRPr="00B74D5B">
          <w:rPr>
            <w:rStyle w:val="Hyperlink"/>
            <w:noProof/>
          </w:rPr>
          <w:t>4.3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_Toc484186435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522BD3DE" w14:textId="01410818" w:rsidR="00EA7948" w:rsidRDefault="003A62C2">
      <w:pPr>
        <w:pStyle w:val="TOC2"/>
        <w:tabs>
          <w:tab w:val="left" w:pos="1100"/>
        </w:tabs>
        <w:rPr>
          <w:rFonts w:asciiTheme="minorHAnsi" w:eastAsiaTheme="minorEastAsia" w:hAnsiTheme="minorHAnsi"/>
          <w:noProof/>
          <w:color w:val="auto"/>
          <w:sz w:val="22"/>
        </w:rPr>
      </w:pPr>
      <w:hyperlink w:anchor="_Toc484186436" w:history="1">
        <w:r w:rsidR="00EA7948" w:rsidRPr="00B74D5B">
          <w:rPr>
            <w:rStyle w:val="Hyperlink"/>
            <w:noProof/>
          </w:rPr>
          <w:t>4.4  |</w:t>
        </w:r>
        <w:r w:rsidR="00EA7948">
          <w:rPr>
            <w:rFonts w:asciiTheme="minorHAnsi" w:eastAsiaTheme="minorEastAsia" w:hAnsiTheme="minorHAnsi"/>
            <w:noProof/>
            <w:color w:val="auto"/>
            <w:sz w:val="22"/>
          </w:rPr>
          <w:tab/>
        </w:r>
        <w:r w:rsidR="00EA7948" w:rsidRPr="00B74D5B">
          <w:rPr>
            <w:rStyle w:val="Hyperlink"/>
            <w:noProof/>
          </w:rPr>
          <w:t>OR-RAMP Properties File</w:t>
        </w:r>
        <w:r w:rsidR="00EA7948">
          <w:rPr>
            <w:noProof/>
            <w:webHidden/>
          </w:rPr>
          <w:tab/>
        </w:r>
        <w:r w:rsidR="00EA7948">
          <w:rPr>
            <w:noProof/>
            <w:webHidden/>
          </w:rPr>
          <w:fldChar w:fldCharType="begin"/>
        </w:r>
        <w:r w:rsidR="00EA7948">
          <w:rPr>
            <w:noProof/>
            <w:webHidden/>
          </w:rPr>
          <w:instrText xml:space="preserve"> PAGEREF _Toc484186436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66BC329" w14:textId="69E79C52" w:rsidR="00EA7948" w:rsidRDefault="003A62C2">
      <w:pPr>
        <w:pStyle w:val="TOC2"/>
        <w:tabs>
          <w:tab w:val="left" w:pos="1100"/>
        </w:tabs>
        <w:rPr>
          <w:rFonts w:asciiTheme="minorHAnsi" w:eastAsiaTheme="minorEastAsia" w:hAnsiTheme="minorHAnsi"/>
          <w:noProof/>
          <w:color w:val="auto"/>
          <w:sz w:val="22"/>
        </w:rPr>
      </w:pPr>
      <w:hyperlink w:anchor="_Toc484186437" w:history="1">
        <w:r w:rsidR="00EA7948" w:rsidRPr="00B74D5B">
          <w:rPr>
            <w:rStyle w:val="Hyperlink"/>
            <w:noProof/>
          </w:rPr>
          <w:t>4.5  |</w:t>
        </w:r>
        <w:r w:rsidR="00EA7948">
          <w:rPr>
            <w:rFonts w:asciiTheme="minorHAnsi" w:eastAsiaTheme="minorEastAsia" w:hAnsiTheme="minorHAnsi"/>
            <w:noProof/>
            <w:color w:val="auto"/>
            <w:sz w:val="22"/>
          </w:rPr>
          <w:tab/>
        </w:r>
        <w:r w:rsidR="00EA7948" w:rsidRPr="00B74D5B">
          <w:rPr>
            <w:rStyle w:val="Hyperlink"/>
            <w:noProof/>
          </w:rPr>
          <w:t>UEC Files</w:t>
        </w:r>
        <w:r w:rsidR="00EA7948">
          <w:rPr>
            <w:noProof/>
            <w:webHidden/>
          </w:rPr>
          <w:tab/>
        </w:r>
        <w:r w:rsidR="00EA7948">
          <w:rPr>
            <w:noProof/>
            <w:webHidden/>
          </w:rPr>
          <w:fldChar w:fldCharType="begin"/>
        </w:r>
        <w:r w:rsidR="00EA7948">
          <w:rPr>
            <w:noProof/>
            <w:webHidden/>
          </w:rPr>
          <w:instrText xml:space="preserve"> PAGEREF _Toc484186437 \h </w:instrText>
        </w:r>
        <w:r w:rsidR="00EA7948">
          <w:rPr>
            <w:noProof/>
            <w:webHidden/>
          </w:rPr>
        </w:r>
        <w:r w:rsidR="00EA7948">
          <w:rPr>
            <w:noProof/>
            <w:webHidden/>
          </w:rPr>
          <w:fldChar w:fldCharType="separate"/>
        </w:r>
        <w:r w:rsidR="00EA7948">
          <w:rPr>
            <w:noProof/>
            <w:webHidden/>
          </w:rPr>
          <w:t>68</w:t>
        </w:r>
        <w:r w:rsidR="00EA7948">
          <w:rPr>
            <w:noProof/>
            <w:webHidden/>
          </w:rPr>
          <w:fldChar w:fldCharType="end"/>
        </w:r>
      </w:hyperlink>
    </w:p>
    <w:p w14:paraId="1F2B0218" w14:textId="4B7C33AC" w:rsidR="00EA7948" w:rsidRDefault="003A62C2">
      <w:pPr>
        <w:pStyle w:val="TOC2"/>
        <w:tabs>
          <w:tab w:val="left" w:pos="1100"/>
        </w:tabs>
        <w:rPr>
          <w:rFonts w:asciiTheme="minorHAnsi" w:eastAsiaTheme="minorEastAsia" w:hAnsiTheme="minorHAnsi"/>
          <w:noProof/>
          <w:color w:val="auto"/>
          <w:sz w:val="22"/>
        </w:rPr>
      </w:pPr>
      <w:hyperlink w:anchor="_Toc484186438" w:history="1">
        <w:r w:rsidR="00EA7948" w:rsidRPr="00B74D5B">
          <w:rPr>
            <w:rStyle w:val="Hyperlink"/>
            <w:noProof/>
          </w:rPr>
          <w:t>4.6  |</w:t>
        </w:r>
        <w:r w:rsidR="00EA7948">
          <w:rPr>
            <w:rFonts w:asciiTheme="minorHAnsi" w:eastAsiaTheme="minorEastAsia" w:hAnsiTheme="minorHAnsi"/>
            <w:noProof/>
            <w:color w:val="auto"/>
            <w:sz w:val="22"/>
          </w:rPr>
          <w:tab/>
        </w:r>
        <w:r w:rsidR="00EA7948" w:rsidRPr="00B74D5B">
          <w:rPr>
            <w:rStyle w:val="Hyperlink"/>
            <w:noProof/>
          </w:rPr>
          <w:t>Major UniversIty Model Parking Lots (Optional)</w:t>
        </w:r>
        <w:r w:rsidR="00EA7948">
          <w:rPr>
            <w:noProof/>
            <w:webHidden/>
          </w:rPr>
          <w:tab/>
        </w:r>
        <w:r w:rsidR="00EA7948">
          <w:rPr>
            <w:noProof/>
            <w:webHidden/>
          </w:rPr>
          <w:fldChar w:fldCharType="begin"/>
        </w:r>
        <w:r w:rsidR="00EA7948">
          <w:rPr>
            <w:noProof/>
            <w:webHidden/>
          </w:rPr>
          <w:instrText xml:space="preserve"> PAGEREF _Toc484186438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4FFC127B" w14:textId="571F2825" w:rsidR="00EA7948" w:rsidRDefault="003A62C2">
      <w:pPr>
        <w:pStyle w:val="TOC2"/>
        <w:tabs>
          <w:tab w:val="left" w:pos="1100"/>
        </w:tabs>
        <w:rPr>
          <w:rFonts w:asciiTheme="minorHAnsi" w:eastAsiaTheme="minorEastAsia" w:hAnsiTheme="minorHAnsi"/>
          <w:noProof/>
          <w:color w:val="auto"/>
          <w:sz w:val="22"/>
        </w:rPr>
      </w:pPr>
      <w:hyperlink w:anchor="_Toc484186439" w:history="1">
        <w:r w:rsidR="00EA7948" w:rsidRPr="00B74D5B">
          <w:rPr>
            <w:rStyle w:val="Hyperlink"/>
            <w:noProof/>
          </w:rPr>
          <w:t>4.7  |</w:t>
        </w:r>
        <w:r w:rsidR="00EA7948">
          <w:rPr>
            <w:rFonts w:asciiTheme="minorHAnsi" w:eastAsiaTheme="minorEastAsia" w:hAnsiTheme="minorHAnsi"/>
            <w:noProof/>
            <w:color w:val="auto"/>
            <w:sz w:val="22"/>
          </w:rPr>
          <w:tab/>
        </w:r>
        <w:r w:rsidR="00EA7948" w:rsidRPr="00B74D5B">
          <w:rPr>
            <w:rStyle w:val="Hyperlink"/>
            <w:noProof/>
          </w:rPr>
          <w:t>Costs</w:t>
        </w:r>
        <w:r w:rsidR="00EA7948">
          <w:rPr>
            <w:noProof/>
            <w:webHidden/>
          </w:rPr>
          <w:tab/>
        </w:r>
        <w:r w:rsidR="00EA7948">
          <w:rPr>
            <w:noProof/>
            <w:webHidden/>
          </w:rPr>
          <w:fldChar w:fldCharType="begin"/>
        </w:r>
        <w:r w:rsidR="00EA7948">
          <w:rPr>
            <w:noProof/>
            <w:webHidden/>
          </w:rPr>
          <w:instrText xml:space="preserve"> PAGEREF _Toc484186439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145DE8A1" w14:textId="3B959F0C" w:rsidR="00EA7948" w:rsidRDefault="003A62C2">
      <w:pPr>
        <w:pStyle w:val="TOC1"/>
        <w:rPr>
          <w:rFonts w:asciiTheme="minorHAnsi" w:eastAsiaTheme="minorEastAsia" w:hAnsiTheme="minorHAnsi"/>
          <w:b w:val="0"/>
          <w:caps w:val="0"/>
          <w:noProof/>
          <w:color w:val="auto"/>
          <w:sz w:val="22"/>
        </w:rPr>
      </w:pPr>
      <w:hyperlink w:anchor="_Toc484186440" w:history="1">
        <w:r w:rsidR="00EA7948" w:rsidRPr="00B74D5B">
          <w:rPr>
            <w:rStyle w:val="Hyperlink"/>
            <w:noProof/>
          </w:rPr>
          <w:t>5.0</w:t>
        </w:r>
        <w:r w:rsidR="00EA7948">
          <w:rPr>
            <w:rFonts w:asciiTheme="minorHAnsi" w:eastAsiaTheme="minorEastAsia" w:hAnsiTheme="minorHAnsi"/>
            <w:b w:val="0"/>
            <w:caps w:val="0"/>
            <w:noProof/>
            <w:color w:val="auto"/>
            <w:sz w:val="22"/>
          </w:rPr>
          <w:tab/>
        </w:r>
        <w:r w:rsidR="00EA7948" w:rsidRPr="00B74D5B">
          <w:rPr>
            <w:rStyle w:val="Hyperlink"/>
            <w:noProof/>
          </w:rPr>
          <w:t>Outputs</w:t>
        </w:r>
        <w:r w:rsidR="00EA7948">
          <w:rPr>
            <w:noProof/>
            <w:webHidden/>
          </w:rPr>
          <w:tab/>
        </w:r>
        <w:r w:rsidR="00EA7948">
          <w:rPr>
            <w:noProof/>
            <w:webHidden/>
          </w:rPr>
          <w:fldChar w:fldCharType="begin"/>
        </w:r>
        <w:r w:rsidR="00EA7948">
          <w:rPr>
            <w:noProof/>
            <w:webHidden/>
          </w:rPr>
          <w:instrText xml:space="preserve"> PAGEREF _Toc484186440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71B22A33" w14:textId="7307AF33" w:rsidR="00EA7948" w:rsidRDefault="003A62C2">
      <w:pPr>
        <w:pStyle w:val="TOC2"/>
        <w:tabs>
          <w:tab w:val="left" w:pos="1100"/>
        </w:tabs>
        <w:rPr>
          <w:rFonts w:asciiTheme="minorHAnsi" w:eastAsiaTheme="minorEastAsia" w:hAnsiTheme="minorHAnsi"/>
          <w:noProof/>
          <w:color w:val="auto"/>
          <w:sz w:val="22"/>
        </w:rPr>
      </w:pPr>
      <w:hyperlink w:anchor="_Toc484186441" w:history="1">
        <w:r w:rsidR="00EA7948" w:rsidRPr="00B74D5B">
          <w:rPr>
            <w:rStyle w:val="Hyperlink"/>
            <w:noProof/>
          </w:rPr>
          <w:t>5.1  |</w:t>
        </w:r>
        <w:r w:rsidR="00EA7948">
          <w:rPr>
            <w:rFonts w:asciiTheme="minorHAnsi" w:eastAsiaTheme="minorEastAsia" w:hAnsiTheme="minorHAnsi"/>
            <w:noProof/>
            <w:color w:val="auto"/>
            <w:sz w:val="22"/>
          </w:rPr>
          <w:tab/>
        </w:r>
        <w:r w:rsidR="00EA7948" w:rsidRPr="00B74D5B">
          <w:rPr>
            <w:rStyle w:val="Hyperlink"/>
            <w:noProof/>
          </w:rPr>
          <w:t>Network and Zone Data</w:t>
        </w:r>
        <w:r w:rsidR="00EA7948">
          <w:rPr>
            <w:noProof/>
            <w:webHidden/>
          </w:rPr>
          <w:tab/>
        </w:r>
        <w:r w:rsidR="00EA7948">
          <w:rPr>
            <w:noProof/>
            <w:webHidden/>
          </w:rPr>
          <w:fldChar w:fldCharType="begin"/>
        </w:r>
        <w:r w:rsidR="00EA7948">
          <w:rPr>
            <w:noProof/>
            <w:webHidden/>
          </w:rPr>
          <w:instrText xml:space="preserve"> PAGEREF _Toc484186441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5B09CBD4" w14:textId="393FD7A7" w:rsidR="00EA7948" w:rsidRDefault="003A62C2">
      <w:pPr>
        <w:pStyle w:val="TOC2"/>
        <w:tabs>
          <w:tab w:val="left" w:pos="1100"/>
        </w:tabs>
        <w:rPr>
          <w:rFonts w:asciiTheme="minorHAnsi" w:eastAsiaTheme="minorEastAsia" w:hAnsiTheme="minorHAnsi"/>
          <w:noProof/>
          <w:color w:val="auto"/>
          <w:sz w:val="22"/>
        </w:rPr>
      </w:pPr>
      <w:hyperlink w:anchor="_Toc484186442" w:history="1">
        <w:r w:rsidR="00EA7948" w:rsidRPr="00B74D5B">
          <w:rPr>
            <w:rStyle w:val="Hyperlink"/>
            <w:noProof/>
          </w:rPr>
          <w:t>5.2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_Toc484186442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21DD7409" w14:textId="37D66F38" w:rsidR="00EA7948" w:rsidRDefault="003A62C2">
      <w:pPr>
        <w:pStyle w:val="TOC2"/>
        <w:tabs>
          <w:tab w:val="left" w:pos="1100"/>
        </w:tabs>
        <w:rPr>
          <w:rFonts w:asciiTheme="minorHAnsi" w:eastAsiaTheme="minorEastAsia" w:hAnsiTheme="minorHAnsi"/>
          <w:noProof/>
          <w:color w:val="auto"/>
          <w:sz w:val="22"/>
        </w:rPr>
      </w:pPr>
      <w:hyperlink w:anchor="_Toc484186443" w:history="1">
        <w:r w:rsidR="00EA7948" w:rsidRPr="00B74D5B">
          <w:rPr>
            <w:rStyle w:val="Hyperlink"/>
            <w:noProof/>
          </w:rPr>
          <w:t>5.3  |</w:t>
        </w:r>
        <w:r w:rsidR="00EA7948">
          <w:rPr>
            <w:rFonts w:asciiTheme="minorHAnsi" w:eastAsiaTheme="minorEastAsia" w:hAnsiTheme="minorHAnsi"/>
            <w:noProof/>
            <w:color w:val="auto"/>
            <w:sz w:val="22"/>
          </w:rPr>
          <w:tab/>
        </w:r>
        <w:r w:rsidR="00EA7948" w:rsidRPr="00B74D5B">
          <w:rPr>
            <w:rStyle w:val="Hyperlink"/>
            <w:noProof/>
          </w:rPr>
          <w:t>Skims</w:t>
        </w:r>
        <w:r w:rsidR="00EA7948">
          <w:rPr>
            <w:noProof/>
            <w:webHidden/>
          </w:rPr>
          <w:tab/>
        </w:r>
        <w:r w:rsidR="00EA7948">
          <w:rPr>
            <w:noProof/>
            <w:webHidden/>
          </w:rPr>
          <w:fldChar w:fldCharType="begin"/>
        </w:r>
        <w:r w:rsidR="00EA7948">
          <w:rPr>
            <w:noProof/>
            <w:webHidden/>
          </w:rPr>
          <w:instrText xml:space="preserve"> PAGEREF _Toc484186443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47B945F3" w14:textId="6DD2F428" w:rsidR="00EA7948" w:rsidRDefault="003A62C2">
      <w:pPr>
        <w:pStyle w:val="TOC2"/>
        <w:tabs>
          <w:tab w:val="left" w:pos="1100"/>
        </w:tabs>
        <w:rPr>
          <w:rFonts w:asciiTheme="minorHAnsi" w:eastAsiaTheme="minorEastAsia" w:hAnsiTheme="minorHAnsi"/>
          <w:noProof/>
          <w:color w:val="auto"/>
          <w:sz w:val="22"/>
        </w:rPr>
      </w:pPr>
      <w:hyperlink w:anchor="_Toc484186444" w:history="1">
        <w:r w:rsidR="00EA7948" w:rsidRPr="00B74D5B">
          <w:rPr>
            <w:rStyle w:val="Hyperlink"/>
            <w:noProof/>
          </w:rPr>
          <w:t>5.4  |</w:t>
        </w:r>
        <w:r w:rsidR="00EA7948">
          <w:rPr>
            <w:rFonts w:asciiTheme="minorHAnsi" w:eastAsiaTheme="minorEastAsia" w:hAnsiTheme="minorHAnsi"/>
            <w:noProof/>
            <w:color w:val="auto"/>
            <w:sz w:val="22"/>
          </w:rPr>
          <w:tab/>
        </w:r>
        <w:r w:rsidR="00EA7948" w:rsidRPr="00B74D5B">
          <w:rPr>
            <w:rStyle w:val="Hyperlink"/>
            <w:noProof/>
          </w:rPr>
          <w:t>Trip Lists</w:t>
        </w:r>
        <w:r w:rsidR="00EA7948">
          <w:rPr>
            <w:noProof/>
            <w:webHidden/>
          </w:rPr>
          <w:tab/>
        </w:r>
        <w:r w:rsidR="00EA7948">
          <w:rPr>
            <w:noProof/>
            <w:webHidden/>
          </w:rPr>
          <w:fldChar w:fldCharType="begin"/>
        </w:r>
        <w:r w:rsidR="00EA7948">
          <w:rPr>
            <w:noProof/>
            <w:webHidden/>
          </w:rPr>
          <w:instrText xml:space="preserve"> PAGEREF _Toc484186444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29BD5C76" w14:textId="31FA115C" w:rsidR="00EA7948" w:rsidRDefault="003A62C2">
      <w:pPr>
        <w:pStyle w:val="TOC2"/>
        <w:tabs>
          <w:tab w:val="left" w:pos="1100"/>
        </w:tabs>
        <w:rPr>
          <w:rFonts w:asciiTheme="minorHAnsi" w:eastAsiaTheme="minorEastAsia" w:hAnsiTheme="minorHAnsi"/>
          <w:noProof/>
          <w:color w:val="auto"/>
          <w:sz w:val="22"/>
        </w:rPr>
      </w:pPr>
      <w:hyperlink w:anchor="_Toc484186445" w:history="1">
        <w:r w:rsidR="00EA7948" w:rsidRPr="00B74D5B">
          <w:rPr>
            <w:rStyle w:val="Hyperlink"/>
            <w:noProof/>
          </w:rPr>
          <w:t>5.5  |</w:t>
        </w:r>
        <w:r w:rsidR="00EA7948">
          <w:rPr>
            <w:rFonts w:asciiTheme="minorHAnsi" w:eastAsiaTheme="minorEastAsia" w:hAnsiTheme="minorHAnsi"/>
            <w:noProof/>
            <w:color w:val="auto"/>
            <w:sz w:val="22"/>
          </w:rPr>
          <w:tab/>
        </w:r>
        <w:r w:rsidR="00EA7948" w:rsidRPr="00B74D5B">
          <w:rPr>
            <w:rStyle w:val="Hyperlink"/>
            <w:noProof/>
          </w:rPr>
          <w:t>Demand Matrices</w:t>
        </w:r>
        <w:r w:rsidR="00EA7948">
          <w:rPr>
            <w:noProof/>
            <w:webHidden/>
          </w:rPr>
          <w:tab/>
        </w:r>
        <w:r w:rsidR="00EA7948">
          <w:rPr>
            <w:noProof/>
            <w:webHidden/>
          </w:rPr>
          <w:fldChar w:fldCharType="begin"/>
        </w:r>
        <w:r w:rsidR="00EA7948">
          <w:rPr>
            <w:noProof/>
            <w:webHidden/>
          </w:rPr>
          <w:instrText xml:space="preserve"> PAGEREF _Toc484186445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6090E4E5" w14:textId="263F35FD" w:rsidR="00EA7948" w:rsidRDefault="003A62C2">
      <w:pPr>
        <w:pStyle w:val="TOC2"/>
        <w:tabs>
          <w:tab w:val="left" w:pos="1100"/>
        </w:tabs>
        <w:rPr>
          <w:rFonts w:asciiTheme="minorHAnsi" w:eastAsiaTheme="minorEastAsia" w:hAnsiTheme="minorHAnsi"/>
          <w:noProof/>
          <w:color w:val="auto"/>
          <w:sz w:val="22"/>
        </w:rPr>
      </w:pPr>
      <w:hyperlink w:anchor="_Toc484186446" w:history="1">
        <w:r w:rsidR="00EA7948" w:rsidRPr="00B74D5B">
          <w:rPr>
            <w:rStyle w:val="Hyperlink"/>
            <w:noProof/>
          </w:rPr>
          <w:t>5.6  |</w:t>
        </w:r>
        <w:r w:rsidR="00EA7948">
          <w:rPr>
            <w:rFonts w:asciiTheme="minorHAnsi" w:eastAsiaTheme="minorEastAsia" w:hAnsiTheme="minorHAnsi"/>
            <w:noProof/>
            <w:color w:val="auto"/>
            <w:sz w:val="22"/>
          </w:rPr>
          <w:tab/>
        </w:r>
        <w:r w:rsidR="00EA7948" w:rsidRPr="00B74D5B">
          <w:rPr>
            <w:rStyle w:val="Hyperlink"/>
            <w:noProof/>
          </w:rPr>
          <w:t>Assignments</w:t>
        </w:r>
        <w:r w:rsidR="00EA7948">
          <w:rPr>
            <w:noProof/>
            <w:webHidden/>
          </w:rPr>
          <w:tab/>
        </w:r>
        <w:r w:rsidR="00EA7948">
          <w:rPr>
            <w:noProof/>
            <w:webHidden/>
          </w:rPr>
          <w:fldChar w:fldCharType="begin"/>
        </w:r>
        <w:r w:rsidR="00EA7948">
          <w:rPr>
            <w:noProof/>
            <w:webHidden/>
          </w:rPr>
          <w:instrText xml:space="preserve"> PAGEREF _Toc484186446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31AA10B7" w14:textId="3DF1B47F" w:rsidR="00EA7948" w:rsidRDefault="003A62C2">
      <w:pPr>
        <w:pStyle w:val="TOC1"/>
        <w:rPr>
          <w:rFonts w:asciiTheme="minorHAnsi" w:eastAsiaTheme="minorEastAsia" w:hAnsiTheme="minorHAnsi"/>
          <w:b w:val="0"/>
          <w:caps w:val="0"/>
          <w:noProof/>
          <w:color w:val="auto"/>
          <w:sz w:val="22"/>
        </w:rPr>
      </w:pPr>
      <w:hyperlink w:anchor="_Toc484186447" w:history="1">
        <w:r w:rsidR="00EA7948" w:rsidRPr="00B74D5B">
          <w:rPr>
            <w:rStyle w:val="Hyperlink"/>
            <w:noProof/>
          </w:rPr>
          <w:t>6.0</w:t>
        </w:r>
        <w:r w:rsidR="00EA7948">
          <w:rPr>
            <w:rFonts w:asciiTheme="minorHAnsi" w:eastAsiaTheme="minorEastAsia" w:hAnsiTheme="minorHAnsi"/>
            <w:b w:val="0"/>
            <w:caps w:val="0"/>
            <w:noProof/>
            <w:color w:val="auto"/>
            <w:sz w:val="22"/>
          </w:rPr>
          <w:tab/>
        </w:r>
        <w:r w:rsidR="00EA7948" w:rsidRPr="00B74D5B">
          <w:rPr>
            <w:rStyle w:val="Hyperlink"/>
            <w:noProof/>
          </w:rPr>
          <w:t>Creating and Running a New Scenario</w:t>
        </w:r>
        <w:r w:rsidR="00EA7948">
          <w:rPr>
            <w:noProof/>
            <w:webHidden/>
          </w:rPr>
          <w:tab/>
        </w:r>
        <w:r w:rsidR="00EA7948">
          <w:rPr>
            <w:noProof/>
            <w:webHidden/>
          </w:rPr>
          <w:fldChar w:fldCharType="begin"/>
        </w:r>
        <w:r w:rsidR="00EA7948">
          <w:rPr>
            <w:noProof/>
            <w:webHidden/>
          </w:rPr>
          <w:instrText xml:space="preserve"> PAGEREF _Toc484186447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6450090E" w14:textId="0A05AC84" w:rsidR="00EA7948" w:rsidRDefault="003A62C2">
      <w:pPr>
        <w:pStyle w:val="TOC1"/>
        <w:rPr>
          <w:rFonts w:asciiTheme="minorHAnsi" w:eastAsiaTheme="minorEastAsia" w:hAnsiTheme="minorHAnsi"/>
          <w:b w:val="0"/>
          <w:caps w:val="0"/>
          <w:noProof/>
          <w:color w:val="auto"/>
          <w:sz w:val="22"/>
        </w:rPr>
      </w:pPr>
      <w:hyperlink w:anchor="_Toc484186448" w:history="1">
        <w:r w:rsidR="00EA7948" w:rsidRPr="00B74D5B">
          <w:rPr>
            <w:rStyle w:val="Hyperlink"/>
            <w:noProof/>
          </w:rPr>
          <w:t>7.0</w:t>
        </w:r>
        <w:r w:rsidR="00EA7948">
          <w:rPr>
            <w:rFonts w:asciiTheme="minorHAnsi" w:eastAsiaTheme="minorEastAsia" w:hAnsiTheme="minorHAnsi"/>
            <w:b w:val="0"/>
            <w:caps w:val="0"/>
            <w:noProof/>
            <w:color w:val="auto"/>
            <w:sz w:val="22"/>
          </w:rPr>
          <w:tab/>
        </w:r>
        <w:r w:rsidR="00EA7948" w:rsidRPr="00B74D5B">
          <w:rPr>
            <w:rStyle w:val="Hyperlink"/>
            <w:noProof/>
          </w:rPr>
          <w:t>Model Logging/Trace Results</w:t>
        </w:r>
        <w:r w:rsidR="00EA7948">
          <w:rPr>
            <w:noProof/>
            <w:webHidden/>
          </w:rPr>
          <w:tab/>
        </w:r>
        <w:r w:rsidR="00EA7948">
          <w:rPr>
            <w:noProof/>
            <w:webHidden/>
          </w:rPr>
          <w:fldChar w:fldCharType="begin"/>
        </w:r>
        <w:r w:rsidR="00EA7948">
          <w:rPr>
            <w:noProof/>
            <w:webHidden/>
          </w:rPr>
          <w:instrText xml:space="preserve"> PAGEREF _Toc484186448 \h </w:instrText>
        </w:r>
        <w:r w:rsidR="00EA7948">
          <w:rPr>
            <w:noProof/>
            <w:webHidden/>
          </w:rPr>
        </w:r>
        <w:r w:rsidR="00EA7948">
          <w:rPr>
            <w:noProof/>
            <w:webHidden/>
          </w:rPr>
          <w:fldChar w:fldCharType="separate"/>
        </w:r>
        <w:r w:rsidR="00EA7948">
          <w:rPr>
            <w:noProof/>
            <w:webHidden/>
          </w:rPr>
          <w:t>93</w:t>
        </w:r>
        <w:r w:rsidR="00EA7948">
          <w:rPr>
            <w:noProof/>
            <w:webHidden/>
          </w:rPr>
          <w:fldChar w:fldCharType="end"/>
        </w:r>
      </w:hyperlink>
    </w:p>
    <w:p w14:paraId="6D785059" w14:textId="17D340FC" w:rsidR="00EA7948" w:rsidRDefault="003A62C2">
      <w:pPr>
        <w:pStyle w:val="TOC1"/>
        <w:rPr>
          <w:rFonts w:asciiTheme="minorHAnsi" w:eastAsiaTheme="minorEastAsia" w:hAnsiTheme="minorHAnsi"/>
          <w:b w:val="0"/>
          <w:caps w:val="0"/>
          <w:noProof/>
          <w:color w:val="auto"/>
          <w:sz w:val="22"/>
        </w:rPr>
      </w:pPr>
      <w:hyperlink w:anchor="_Toc484186449" w:history="1">
        <w:r w:rsidR="00EA7948" w:rsidRPr="00B74D5B">
          <w:rPr>
            <w:rStyle w:val="Hyperlink"/>
            <w:noProof/>
          </w:rPr>
          <w:t>8.0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TAZ boundaries</w:t>
        </w:r>
        <w:r w:rsidR="00EA7948">
          <w:rPr>
            <w:noProof/>
            <w:webHidden/>
          </w:rPr>
          <w:tab/>
        </w:r>
        <w:r w:rsidR="00EA7948">
          <w:rPr>
            <w:noProof/>
            <w:webHidden/>
          </w:rPr>
          <w:fldChar w:fldCharType="begin"/>
        </w:r>
        <w:r w:rsidR="00EA7948">
          <w:rPr>
            <w:noProof/>
            <w:webHidden/>
          </w:rPr>
          <w:instrText xml:space="preserve"> PAGEREF _Toc484186449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BAF669C" w14:textId="74130430" w:rsidR="00EA7948" w:rsidRDefault="003A62C2">
      <w:pPr>
        <w:pStyle w:val="TOC2"/>
        <w:tabs>
          <w:tab w:val="left" w:pos="1100"/>
        </w:tabs>
        <w:rPr>
          <w:rFonts w:asciiTheme="minorHAnsi" w:eastAsiaTheme="minorEastAsia" w:hAnsiTheme="minorHAnsi"/>
          <w:noProof/>
          <w:color w:val="auto"/>
          <w:sz w:val="22"/>
        </w:rPr>
      </w:pPr>
      <w:hyperlink w:anchor="_Toc484186450" w:history="1">
        <w:r w:rsidR="00EA7948" w:rsidRPr="00B74D5B">
          <w:rPr>
            <w:rStyle w:val="Hyperlink"/>
            <w:noProof/>
          </w:rPr>
          <w:t>8.1  |</w:t>
        </w:r>
        <w:r w:rsidR="00EA7948">
          <w:rPr>
            <w:rFonts w:asciiTheme="minorHAnsi" w:eastAsiaTheme="minorEastAsia" w:hAnsiTheme="minorHAnsi"/>
            <w:noProof/>
            <w:color w:val="auto"/>
            <w:sz w:val="22"/>
          </w:rPr>
          <w:tab/>
        </w:r>
        <w:r w:rsidR="00EA7948" w:rsidRPr="00B74D5B">
          <w:rPr>
            <w:rStyle w:val="Hyperlink"/>
            <w:noProof/>
          </w:rPr>
          <w:t>Recognizing boundaries</w:t>
        </w:r>
        <w:r w:rsidR="00EA7948">
          <w:rPr>
            <w:noProof/>
            <w:webHidden/>
          </w:rPr>
          <w:tab/>
        </w:r>
        <w:r w:rsidR="00EA7948">
          <w:rPr>
            <w:noProof/>
            <w:webHidden/>
          </w:rPr>
          <w:fldChar w:fldCharType="begin"/>
        </w:r>
        <w:r w:rsidR="00EA7948">
          <w:rPr>
            <w:noProof/>
            <w:webHidden/>
          </w:rPr>
          <w:instrText xml:space="preserve"> PAGEREF _Toc484186450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53004750" w14:textId="1DD52E8A" w:rsidR="00EA7948" w:rsidRDefault="003A62C2">
      <w:pPr>
        <w:pStyle w:val="TOC3"/>
        <w:rPr>
          <w:rFonts w:asciiTheme="minorHAnsi" w:eastAsiaTheme="minorEastAsia" w:hAnsiTheme="minorHAnsi"/>
          <w:noProof/>
          <w:color w:val="auto"/>
          <w:sz w:val="22"/>
        </w:rPr>
      </w:pPr>
      <w:hyperlink w:anchor="_Toc484186451" w:history="1">
        <w:r w:rsidR="00EA7948" w:rsidRPr="00B74D5B">
          <w:rPr>
            <w:rStyle w:val="Hyperlink"/>
            <w:noProof/>
          </w:rPr>
          <w:t>Census Boundaries</w:t>
        </w:r>
        <w:r w:rsidR="00EA7948">
          <w:rPr>
            <w:noProof/>
            <w:webHidden/>
          </w:rPr>
          <w:tab/>
        </w:r>
        <w:r w:rsidR="00EA7948">
          <w:rPr>
            <w:noProof/>
            <w:webHidden/>
          </w:rPr>
          <w:fldChar w:fldCharType="begin"/>
        </w:r>
        <w:r w:rsidR="00EA7948">
          <w:rPr>
            <w:noProof/>
            <w:webHidden/>
          </w:rPr>
          <w:instrText xml:space="preserve"> PAGEREF _Toc484186451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4CBC9D55" w14:textId="3330935F" w:rsidR="00EA7948" w:rsidRDefault="003A62C2">
      <w:pPr>
        <w:pStyle w:val="TOC3"/>
        <w:rPr>
          <w:rFonts w:asciiTheme="minorHAnsi" w:eastAsiaTheme="minorEastAsia" w:hAnsiTheme="minorHAnsi"/>
          <w:noProof/>
          <w:color w:val="auto"/>
          <w:sz w:val="22"/>
        </w:rPr>
      </w:pPr>
      <w:hyperlink w:anchor="_Toc484186452" w:history="1">
        <w:r w:rsidR="00EA7948" w:rsidRPr="00B74D5B">
          <w:rPr>
            <w:rStyle w:val="Hyperlink"/>
            <w:noProof/>
          </w:rPr>
          <w:t>Physical Boundaries</w:t>
        </w:r>
        <w:r w:rsidR="00EA7948">
          <w:rPr>
            <w:noProof/>
            <w:webHidden/>
          </w:rPr>
          <w:tab/>
        </w:r>
        <w:r w:rsidR="00EA7948">
          <w:rPr>
            <w:noProof/>
            <w:webHidden/>
          </w:rPr>
          <w:fldChar w:fldCharType="begin"/>
        </w:r>
        <w:r w:rsidR="00EA7948">
          <w:rPr>
            <w:noProof/>
            <w:webHidden/>
          </w:rPr>
          <w:instrText xml:space="preserve"> PAGEREF _Toc484186452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7AEC947A" w14:textId="45B438E6" w:rsidR="00EA7948" w:rsidRDefault="003A62C2">
      <w:pPr>
        <w:pStyle w:val="TOC3"/>
        <w:rPr>
          <w:rFonts w:asciiTheme="minorHAnsi" w:eastAsiaTheme="minorEastAsia" w:hAnsiTheme="minorHAnsi"/>
          <w:noProof/>
          <w:color w:val="auto"/>
          <w:sz w:val="22"/>
        </w:rPr>
      </w:pPr>
      <w:hyperlink w:anchor="_Toc484186453" w:history="1">
        <w:r w:rsidR="00EA7948" w:rsidRPr="00B74D5B">
          <w:rPr>
            <w:rStyle w:val="Hyperlink"/>
            <w:noProof/>
          </w:rPr>
          <w:t>Jurisdictional/Political/Planning Boundaries</w:t>
        </w:r>
        <w:r w:rsidR="00EA7948">
          <w:rPr>
            <w:noProof/>
            <w:webHidden/>
          </w:rPr>
          <w:tab/>
        </w:r>
        <w:r w:rsidR="00EA7948">
          <w:rPr>
            <w:noProof/>
            <w:webHidden/>
          </w:rPr>
          <w:fldChar w:fldCharType="begin"/>
        </w:r>
        <w:r w:rsidR="00EA7948">
          <w:rPr>
            <w:noProof/>
            <w:webHidden/>
          </w:rPr>
          <w:instrText xml:space="preserve"> PAGEREF _Toc484186453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108FAEA" w14:textId="07F77DA1" w:rsidR="00EA7948" w:rsidRDefault="003A62C2">
      <w:pPr>
        <w:pStyle w:val="TOC3"/>
        <w:rPr>
          <w:rFonts w:asciiTheme="minorHAnsi" w:eastAsiaTheme="minorEastAsia" w:hAnsiTheme="minorHAnsi"/>
          <w:noProof/>
          <w:color w:val="auto"/>
          <w:sz w:val="22"/>
        </w:rPr>
      </w:pPr>
      <w:hyperlink w:anchor="_Toc484186454" w:history="1">
        <w:r w:rsidR="00EA7948" w:rsidRPr="00B74D5B">
          <w:rPr>
            <w:rStyle w:val="Hyperlink"/>
            <w:noProof/>
          </w:rPr>
          <w:t>Historical Zonal Boundary</w:t>
        </w:r>
        <w:r w:rsidR="00EA7948">
          <w:rPr>
            <w:noProof/>
            <w:webHidden/>
          </w:rPr>
          <w:tab/>
        </w:r>
        <w:r w:rsidR="00EA7948">
          <w:rPr>
            <w:noProof/>
            <w:webHidden/>
          </w:rPr>
          <w:fldChar w:fldCharType="begin"/>
        </w:r>
        <w:r w:rsidR="00EA7948">
          <w:rPr>
            <w:noProof/>
            <w:webHidden/>
          </w:rPr>
          <w:instrText xml:space="preserve"> PAGEREF _Toc484186454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08EC0BF" w14:textId="1EAF5C2F" w:rsidR="00EA7948" w:rsidRDefault="003A62C2">
      <w:pPr>
        <w:pStyle w:val="TOC2"/>
        <w:tabs>
          <w:tab w:val="left" w:pos="1100"/>
        </w:tabs>
        <w:rPr>
          <w:rFonts w:asciiTheme="minorHAnsi" w:eastAsiaTheme="minorEastAsia" w:hAnsiTheme="minorHAnsi"/>
          <w:noProof/>
          <w:color w:val="auto"/>
          <w:sz w:val="22"/>
        </w:rPr>
      </w:pPr>
      <w:hyperlink w:anchor="_Toc484186455" w:history="1">
        <w:r w:rsidR="00EA7948" w:rsidRPr="00B74D5B">
          <w:rPr>
            <w:rStyle w:val="Hyperlink"/>
            <w:noProof/>
          </w:rPr>
          <w:t>8.2  |</w:t>
        </w:r>
        <w:r w:rsidR="00EA7948">
          <w:rPr>
            <w:rFonts w:asciiTheme="minorHAnsi" w:eastAsiaTheme="minorEastAsia" w:hAnsiTheme="minorHAnsi"/>
            <w:noProof/>
            <w:color w:val="auto"/>
            <w:sz w:val="22"/>
          </w:rPr>
          <w:tab/>
        </w:r>
        <w:r w:rsidR="00EA7948" w:rsidRPr="00B74D5B">
          <w:rPr>
            <w:rStyle w:val="Hyperlink"/>
            <w:noProof/>
          </w:rPr>
          <w:t>Transportation Network</w:t>
        </w:r>
        <w:r w:rsidR="00EA7948">
          <w:rPr>
            <w:noProof/>
            <w:webHidden/>
          </w:rPr>
          <w:tab/>
        </w:r>
        <w:r w:rsidR="00EA7948">
          <w:rPr>
            <w:noProof/>
            <w:webHidden/>
          </w:rPr>
          <w:fldChar w:fldCharType="begin"/>
        </w:r>
        <w:r w:rsidR="00EA7948">
          <w:rPr>
            <w:noProof/>
            <w:webHidden/>
          </w:rPr>
          <w:instrText xml:space="preserve"> PAGEREF _Toc484186455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F851BC7" w14:textId="216735BA" w:rsidR="00EA7948" w:rsidRDefault="003A62C2">
      <w:pPr>
        <w:pStyle w:val="TOC2"/>
        <w:tabs>
          <w:tab w:val="left" w:pos="1100"/>
        </w:tabs>
        <w:rPr>
          <w:rFonts w:asciiTheme="minorHAnsi" w:eastAsiaTheme="minorEastAsia" w:hAnsiTheme="minorHAnsi"/>
          <w:noProof/>
          <w:color w:val="auto"/>
          <w:sz w:val="22"/>
        </w:rPr>
      </w:pPr>
      <w:hyperlink w:anchor="_Toc484186456" w:history="1">
        <w:r w:rsidR="00EA7948" w:rsidRPr="00B74D5B">
          <w:rPr>
            <w:rStyle w:val="Hyperlink"/>
            <w:noProof/>
          </w:rPr>
          <w:t>8.3  |</w:t>
        </w:r>
        <w:r w:rsidR="00EA7948">
          <w:rPr>
            <w:rFonts w:asciiTheme="minorHAnsi" w:eastAsiaTheme="minorEastAsia" w:hAnsiTheme="minorHAnsi"/>
            <w:noProof/>
            <w:color w:val="auto"/>
            <w:sz w:val="22"/>
          </w:rPr>
          <w:tab/>
        </w:r>
        <w:r w:rsidR="00EA7948" w:rsidRPr="00B74D5B">
          <w:rPr>
            <w:rStyle w:val="Hyperlink"/>
            <w:noProof/>
          </w:rPr>
          <w:t>Homogenous Land-use</w:t>
        </w:r>
        <w:r w:rsidR="00EA7948">
          <w:rPr>
            <w:noProof/>
            <w:webHidden/>
          </w:rPr>
          <w:tab/>
        </w:r>
        <w:r w:rsidR="00EA7948">
          <w:rPr>
            <w:noProof/>
            <w:webHidden/>
          </w:rPr>
          <w:fldChar w:fldCharType="begin"/>
        </w:r>
        <w:r w:rsidR="00EA7948">
          <w:rPr>
            <w:noProof/>
            <w:webHidden/>
          </w:rPr>
          <w:instrText xml:space="preserve"> PAGEREF _Toc484186456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0878A91" w14:textId="5FF3C422" w:rsidR="00EA7948" w:rsidRDefault="003A62C2">
      <w:pPr>
        <w:pStyle w:val="TOC2"/>
        <w:tabs>
          <w:tab w:val="left" w:pos="1100"/>
        </w:tabs>
        <w:rPr>
          <w:rFonts w:asciiTheme="minorHAnsi" w:eastAsiaTheme="minorEastAsia" w:hAnsiTheme="minorHAnsi"/>
          <w:noProof/>
          <w:color w:val="auto"/>
          <w:sz w:val="22"/>
        </w:rPr>
      </w:pPr>
      <w:hyperlink w:anchor="_Toc484186457" w:history="1">
        <w:r w:rsidR="00EA7948" w:rsidRPr="00B74D5B">
          <w:rPr>
            <w:rStyle w:val="Hyperlink"/>
            <w:noProof/>
          </w:rPr>
          <w:t>8.4  |</w:t>
        </w:r>
        <w:r w:rsidR="00EA7948">
          <w:rPr>
            <w:rFonts w:asciiTheme="minorHAnsi" w:eastAsiaTheme="minorEastAsia" w:hAnsiTheme="minorHAnsi"/>
            <w:noProof/>
            <w:color w:val="auto"/>
            <w:sz w:val="22"/>
          </w:rPr>
          <w:tab/>
        </w:r>
        <w:r w:rsidR="00EA7948" w:rsidRPr="00B74D5B">
          <w:rPr>
            <w:rStyle w:val="Hyperlink"/>
            <w:noProof/>
          </w:rPr>
          <w:t>Uniqueness</w:t>
        </w:r>
        <w:r w:rsidR="00EA7948">
          <w:rPr>
            <w:noProof/>
            <w:webHidden/>
          </w:rPr>
          <w:tab/>
        </w:r>
        <w:r w:rsidR="00EA7948">
          <w:rPr>
            <w:noProof/>
            <w:webHidden/>
          </w:rPr>
          <w:fldChar w:fldCharType="begin"/>
        </w:r>
        <w:r w:rsidR="00EA7948">
          <w:rPr>
            <w:noProof/>
            <w:webHidden/>
          </w:rPr>
          <w:instrText xml:space="preserve"> PAGEREF _Toc484186457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4ADBBE75" w14:textId="62883C6B" w:rsidR="00EA7948" w:rsidRDefault="003A62C2">
      <w:pPr>
        <w:pStyle w:val="TOC2"/>
        <w:tabs>
          <w:tab w:val="left" w:pos="1100"/>
        </w:tabs>
        <w:rPr>
          <w:rFonts w:asciiTheme="minorHAnsi" w:eastAsiaTheme="minorEastAsia" w:hAnsiTheme="minorHAnsi"/>
          <w:noProof/>
          <w:color w:val="auto"/>
          <w:sz w:val="22"/>
        </w:rPr>
      </w:pPr>
      <w:hyperlink w:anchor="_Toc484186458" w:history="1">
        <w:r w:rsidR="00EA7948" w:rsidRPr="00B74D5B">
          <w:rPr>
            <w:rStyle w:val="Hyperlink"/>
            <w:noProof/>
          </w:rPr>
          <w:t>8.5  |</w:t>
        </w:r>
        <w:r w:rsidR="00EA7948">
          <w:rPr>
            <w:rFonts w:asciiTheme="minorHAnsi" w:eastAsiaTheme="minorEastAsia" w:hAnsiTheme="minorHAnsi"/>
            <w:noProof/>
            <w:color w:val="auto"/>
            <w:sz w:val="22"/>
          </w:rPr>
          <w:tab/>
        </w:r>
        <w:r w:rsidR="00EA7948" w:rsidRPr="00B74D5B">
          <w:rPr>
            <w:rStyle w:val="Hyperlink"/>
            <w:noProof/>
          </w:rPr>
          <w:t>Centroids</w:t>
        </w:r>
        <w:r w:rsidR="00EA7948">
          <w:rPr>
            <w:noProof/>
            <w:webHidden/>
          </w:rPr>
          <w:tab/>
        </w:r>
        <w:r w:rsidR="00EA7948">
          <w:rPr>
            <w:noProof/>
            <w:webHidden/>
          </w:rPr>
          <w:fldChar w:fldCharType="begin"/>
        </w:r>
        <w:r w:rsidR="00EA7948">
          <w:rPr>
            <w:noProof/>
            <w:webHidden/>
          </w:rPr>
          <w:instrText xml:space="preserve"> PAGEREF _Toc484186458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B2669EA" w14:textId="48398E56" w:rsidR="00EA7948" w:rsidRDefault="003A62C2">
      <w:pPr>
        <w:pStyle w:val="TOC2"/>
        <w:tabs>
          <w:tab w:val="left" w:pos="1100"/>
        </w:tabs>
        <w:rPr>
          <w:rFonts w:asciiTheme="minorHAnsi" w:eastAsiaTheme="minorEastAsia" w:hAnsiTheme="minorHAnsi"/>
          <w:noProof/>
          <w:color w:val="auto"/>
          <w:sz w:val="22"/>
        </w:rPr>
      </w:pPr>
      <w:hyperlink w:anchor="_Toc484186459" w:history="1">
        <w:r w:rsidR="00EA7948" w:rsidRPr="00B74D5B">
          <w:rPr>
            <w:rStyle w:val="Hyperlink"/>
            <w:noProof/>
          </w:rPr>
          <w:t>8.6  |</w:t>
        </w:r>
        <w:r w:rsidR="00EA7948">
          <w:rPr>
            <w:rFonts w:asciiTheme="minorHAnsi" w:eastAsiaTheme="minorEastAsia" w:hAnsiTheme="minorHAnsi"/>
            <w:noProof/>
            <w:color w:val="auto"/>
            <w:sz w:val="22"/>
          </w:rPr>
          <w:tab/>
        </w:r>
        <w:r w:rsidR="00EA7948" w:rsidRPr="00B74D5B">
          <w:rPr>
            <w:rStyle w:val="Hyperlink"/>
            <w:noProof/>
          </w:rPr>
          <w:t>Anticipating Developments</w:t>
        </w:r>
        <w:r w:rsidR="00EA7948">
          <w:rPr>
            <w:noProof/>
            <w:webHidden/>
          </w:rPr>
          <w:tab/>
        </w:r>
        <w:r w:rsidR="00EA7948">
          <w:rPr>
            <w:noProof/>
            <w:webHidden/>
          </w:rPr>
          <w:fldChar w:fldCharType="begin"/>
        </w:r>
        <w:r w:rsidR="00EA7948">
          <w:rPr>
            <w:noProof/>
            <w:webHidden/>
          </w:rPr>
          <w:instrText xml:space="preserve"> PAGEREF _Toc484186459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3BBA26ED" w14:textId="5DB790DD" w:rsidR="00EA7948" w:rsidRDefault="003A62C2">
      <w:pPr>
        <w:pStyle w:val="TOC1"/>
        <w:rPr>
          <w:rFonts w:asciiTheme="minorHAnsi" w:eastAsiaTheme="minorEastAsia" w:hAnsiTheme="minorHAnsi"/>
          <w:b w:val="0"/>
          <w:caps w:val="0"/>
          <w:noProof/>
          <w:color w:val="auto"/>
          <w:sz w:val="22"/>
        </w:rPr>
      </w:pPr>
      <w:hyperlink w:anchor="_Toc484186460" w:history="1">
        <w:r w:rsidR="00EA7948" w:rsidRPr="00B74D5B">
          <w:rPr>
            <w:rStyle w:val="Hyperlink"/>
            <w:noProof/>
          </w:rPr>
          <w:t>9.0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MAZ boundaries</w:t>
        </w:r>
        <w:r w:rsidR="00EA7948">
          <w:rPr>
            <w:noProof/>
            <w:webHidden/>
          </w:rPr>
          <w:tab/>
        </w:r>
        <w:r w:rsidR="00EA7948">
          <w:rPr>
            <w:noProof/>
            <w:webHidden/>
          </w:rPr>
          <w:fldChar w:fldCharType="begin"/>
        </w:r>
        <w:r w:rsidR="00EA7948">
          <w:rPr>
            <w:noProof/>
            <w:webHidden/>
          </w:rPr>
          <w:instrText xml:space="preserve"> PAGEREF _Toc484186460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6F7421BE" w14:textId="3CF3434F" w:rsidR="00EA7948" w:rsidRDefault="003A62C2">
      <w:pPr>
        <w:pStyle w:val="TOC2"/>
        <w:tabs>
          <w:tab w:val="left" w:pos="1100"/>
        </w:tabs>
        <w:rPr>
          <w:rFonts w:asciiTheme="minorHAnsi" w:eastAsiaTheme="minorEastAsia" w:hAnsiTheme="minorHAnsi"/>
          <w:noProof/>
          <w:color w:val="auto"/>
          <w:sz w:val="22"/>
        </w:rPr>
      </w:pPr>
      <w:hyperlink w:anchor="_Toc484186461" w:history="1">
        <w:r w:rsidR="00EA7948" w:rsidRPr="00B74D5B">
          <w:rPr>
            <w:rStyle w:val="Hyperlink"/>
            <w:noProof/>
          </w:rPr>
          <w:t>9.1  |</w:t>
        </w:r>
        <w:r w:rsidR="00EA7948">
          <w:rPr>
            <w:rFonts w:asciiTheme="minorHAnsi" w:eastAsiaTheme="minorEastAsia" w:hAnsiTheme="minorHAnsi"/>
            <w:noProof/>
            <w:color w:val="auto"/>
            <w:sz w:val="22"/>
          </w:rPr>
          <w:tab/>
        </w:r>
        <w:r w:rsidR="00EA7948" w:rsidRPr="00B74D5B">
          <w:rPr>
            <w:rStyle w:val="Hyperlink"/>
            <w:noProof/>
          </w:rPr>
          <w:t>Procedure to create MAZs</w:t>
        </w:r>
        <w:r w:rsidR="00EA7948">
          <w:rPr>
            <w:noProof/>
            <w:webHidden/>
          </w:rPr>
          <w:tab/>
        </w:r>
        <w:r w:rsidR="00EA7948">
          <w:rPr>
            <w:noProof/>
            <w:webHidden/>
          </w:rPr>
          <w:fldChar w:fldCharType="begin"/>
        </w:r>
        <w:r w:rsidR="00EA7948">
          <w:rPr>
            <w:noProof/>
            <w:webHidden/>
          </w:rPr>
          <w:instrText xml:space="preserve"> PAGEREF _Toc484186461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553F7972" w14:textId="2E31293B" w:rsidR="00EA7948" w:rsidRDefault="003A62C2">
      <w:pPr>
        <w:pStyle w:val="TOC1"/>
        <w:rPr>
          <w:rFonts w:asciiTheme="minorHAnsi" w:eastAsiaTheme="minorEastAsia" w:hAnsiTheme="minorHAnsi"/>
          <w:b w:val="0"/>
          <w:caps w:val="0"/>
          <w:noProof/>
          <w:color w:val="auto"/>
          <w:sz w:val="22"/>
        </w:rPr>
      </w:pPr>
      <w:hyperlink w:anchor="_Toc484186462" w:history="1">
        <w:r w:rsidR="00EA7948" w:rsidRPr="00B74D5B">
          <w:rPr>
            <w:rStyle w:val="Hyperlink"/>
            <w:noProof/>
          </w:rPr>
          <w:t>10.0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TAPs</w:t>
        </w:r>
        <w:r w:rsidR="00EA7948">
          <w:rPr>
            <w:noProof/>
            <w:webHidden/>
          </w:rPr>
          <w:tab/>
        </w:r>
        <w:r w:rsidR="00EA7948">
          <w:rPr>
            <w:noProof/>
            <w:webHidden/>
          </w:rPr>
          <w:fldChar w:fldCharType="begin"/>
        </w:r>
        <w:r w:rsidR="00EA7948">
          <w:rPr>
            <w:noProof/>
            <w:webHidden/>
          </w:rPr>
          <w:instrText xml:space="preserve"> PAGEREF _Toc484186462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F22FB54" w14:textId="7FB74B7F" w:rsidR="00EA7948" w:rsidRDefault="003A62C2">
      <w:pPr>
        <w:pStyle w:val="TOC2"/>
        <w:tabs>
          <w:tab w:val="left" w:pos="1320"/>
        </w:tabs>
        <w:rPr>
          <w:rFonts w:asciiTheme="minorHAnsi" w:eastAsiaTheme="minorEastAsia" w:hAnsiTheme="minorHAnsi"/>
          <w:noProof/>
          <w:color w:val="auto"/>
          <w:sz w:val="22"/>
        </w:rPr>
      </w:pPr>
      <w:hyperlink w:anchor="_Toc484186463" w:history="1">
        <w:r w:rsidR="00EA7948" w:rsidRPr="00B74D5B">
          <w:rPr>
            <w:rStyle w:val="Hyperlink"/>
            <w:noProof/>
          </w:rPr>
          <w:t>10.1  |</w:t>
        </w:r>
        <w:r w:rsidR="00EA7948">
          <w:rPr>
            <w:rFonts w:asciiTheme="minorHAnsi" w:eastAsiaTheme="minorEastAsia" w:hAnsiTheme="minorHAnsi"/>
            <w:noProof/>
            <w:color w:val="auto"/>
            <w:sz w:val="22"/>
          </w:rPr>
          <w:tab/>
        </w:r>
        <w:r w:rsidR="00EA7948" w:rsidRPr="00B74D5B">
          <w:rPr>
            <w:rStyle w:val="Hyperlink"/>
            <w:noProof/>
          </w:rPr>
          <w:t>Procedure to create TAPs</w:t>
        </w:r>
        <w:r w:rsidR="00EA7948">
          <w:rPr>
            <w:noProof/>
            <w:webHidden/>
          </w:rPr>
          <w:tab/>
        </w:r>
        <w:r w:rsidR="00EA7948">
          <w:rPr>
            <w:noProof/>
            <w:webHidden/>
          </w:rPr>
          <w:fldChar w:fldCharType="begin"/>
        </w:r>
        <w:r w:rsidR="00EA7948">
          <w:rPr>
            <w:noProof/>
            <w:webHidden/>
          </w:rPr>
          <w:instrText xml:space="preserve"> PAGEREF _Toc484186463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C10BB73" w14:textId="1EA55D9D" w:rsidR="00EA7948" w:rsidRDefault="003A62C2">
      <w:pPr>
        <w:pStyle w:val="TOC1"/>
        <w:rPr>
          <w:rFonts w:asciiTheme="minorHAnsi" w:eastAsiaTheme="minorEastAsia" w:hAnsiTheme="minorHAnsi"/>
          <w:b w:val="0"/>
          <w:caps w:val="0"/>
          <w:noProof/>
          <w:color w:val="auto"/>
          <w:sz w:val="22"/>
        </w:rPr>
      </w:pPr>
      <w:hyperlink w:anchor="_Toc484186464" w:history="1">
        <w:r w:rsidR="00EA7948" w:rsidRPr="00B74D5B">
          <w:rPr>
            <w:rStyle w:val="Hyperlink"/>
            <w:noProof/>
          </w:rPr>
          <w:t>11.0</w:t>
        </w:r>
        <w:r w:rsidR="00EA7948">
          <w:rPr>
            <w:rFonts w:asciiTheme="minorHAnsi" w:eastAsiaTheme="minorEastAsia" w:hAnsiTheme="minorHAnsi"/>
            <w:b w:val="0"/>
            <w:caps w:val="0"/>
            <w:noProof/>
            <w:color w:val="auto"/>
            <w:sz w:val="22"/>
          </w:rPr>
          <w:tab/>
        </w:r>
        <w:r w:rsidR="00EA7948" w:rsidRPr="00B74D5B">
          <w:rPr>
            <w:rStyle w:val="Hyperlink"/>
            <w:noProof/>
          </w:rPr>
          <w:t>SOURCE OF LAND-USE INputs</w:t>
        </w:r>
        <w:r w:rsidR="00EA7948">
          <w:rPr>
            <w:noProof/>
            <w:webHidden/>
          </w:rPr>
          <w:tab/>
        </w:r>
        <w:r w:rsidR="00EA7948">
          <w:rPr>
            <w:noProof/>
            <w:webHidden/>
          </w:rPr>
          <w:fldChar w:fldCharType="begin"/>
        </w:r>
        <w:r w:rsidR="00EA7948">
          <w:rPr>
            <w:noProof/>
            <w:webHidden/>
          </w:rPr>
          <w:instrText xml:space="preserve"> PAGEREF _Toc484186464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28F42763" w14:textId="70BC9C99" w:rsidR="00EA7948" w:rsidRDefault="003A62C2">
      <w:pPr>
        <w:pStyle w:val="TOC1"/>
        <w:rPr>
          <w:rFonts w:asciiTheme="minorHAnsi" w:eastAsiaTheme="minorEastAsia" w:hAnsiTheme="minorHAnsi"/>
          <w:b w:val="0"/>
          <w:caps w:val="0"/>
          <w:noProof/>
          <w:color w:val="auto"/>
          <w:sz w:val="22"/>
        </w:rPr>
      </w:pPr>
      <w:hyperlink w:anchor="_Toc484186465" w:history="1">
        <w:r w:rsidR="00EA7948" w:rsidRPr="00B74D5B">
          <w:rPr>
            <w:rStyle w:val="Hyperlink"/>
            <w:noProof/>
          </w:rPr>
          <w:t>12.0</w:t>
        </w:r>
        <w:r w:rsidR="00EA7948">
          <w:rPr>
            <w:rFonts w:asciiTheme="minorHAnsi" w:eastAsiaTheme="minorEastAsia" w:hAnsiTheme="minorHAnsi"/>
            <w:b w:val="0"/>
            <w:caps w:val="0"/>
            <w:noProof/>
            <w:color w:val="auto"/>
            <w:sz w:val="22"/>
          </w:rPr>
          <w:tab/>
        </w:r>
        <w:r w:rsidR="00EA7948" w:rsidRPr="00B74D5B">
          <w:rPr>
            <w:rStyle w:val="Hyperlink"/>
            <w:noProof/>
          </w:rPr>
          <w:t>Network Revisions and Maintenance</w:t>
        </w:r>
        <w:r w:rsidR="00EA7948">
          <w:rPr>
            <w:noProof/>
            <w:webHidden/>
          </w:rPr>
          <w:tab/>
        </w:r>
        <w:r w:rsidR="00EA7948">
          <w:rPr>
            <w:noProof/>
            <w:webHidden/>
          </w:rPr>
          <w:fldChar w:fldCharType="begin"/>
        </w:r>
        <w:r w:rsidR="00EA7948">
          <w:rPr>
            <w:noProof/>
            <w:webHidden/>
          </w:rPr>
          <w:instrText xml:space="preserve"> PAGEREF _Toc484186465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3997B724" w14:textId="690497AA" w:rsidR="00EA7948" w:rsidRDefault="003A62C2">
      <w:pPr>
        <w:pStyle w:val="TOC2"/>
        <w:tabs>
          <w:tab w:val="left" w:pos="1320"/>
        </w:tabs>
        <w:rPr>
          <w:rFonts w:asciiTheme="minorHAnsi" w:eastAsiaTheme="minorEastAsia" w:hAnsiTheme="minorHAnsi"/>
          <w:noProof/>
          <w:color w:val="auto"/>
          <w:sz w:val="22"/>
        </w:rPr>
      </w:pPr>
      <w:hyperlink w:anchor="_Toc484186466"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Non-Motorized Network</w:t>
        </w:r>
        <w:r w:rsidR="00EA7948">
          <w:rPr>
            <w:noProof/>
            <w:webHidden/>
          </w:rPr>
          <w:tab/>
        </w:r>
        <w:r w:rsidR="00EA7948">
          <w:rPr>
            <w:noProof/>
            <w:webHidden/>
          </w:rPr>
          <w:fldChar w:fldCharType="begin"/>
        </w:r>
        <w:r w:rsidR="00EA7948">
          <w:rPr>
            <w:noProof/>
            <w:webHidden/>
          </w:rPr>
          <w:instrText xml:space="preserve"> PAGEREF _Toc484186466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0C59A012" w14:textId="21E39050" w:rsidR="00EA7948" w:rsidRDefault="003A62C2">
      <w:pPr>
        <w:pStyle w:val="TOC2"/>
        <w:tabs>
          <w:tab w:val="left" w:pos="1320"/>
        </w:tabs>
        <w:rPr>
          <w:rFonts w:asciiTheme="minorHAnsi" w:eastAsiaTheme="minorEastAsia" w:hAnsiTheme="minorHAnsi"/>
          <w:noProof/>
          <w:color w:val="auto"/>
          <w:sz w:val="22"/>
        </w:rPr>
      </w:pPr>
      <w:hyperlink w:anchor="_Toc484186467"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Issues to Be Aware of When Editing the Network</w:t>
        </w:r>
        <w:r w:rsidR="00EA7948">
          <w:rPr>
            <w:noProof/>
            <w:webHidden/>
          </w:rPr>
          <w:tab/>
        </w:r>
        <w:r w:rsidR="00EA7948">
          <w:rPr>
            <w:noProof/>
            <w:webHidden/>
          </w:rPr>
          <w:fldChar w:fldCharType="begin"/>
        </w:r>
        <w:r w:rsidR="00EA7948">
          <w:rPr>
            <w:noProof/>
            <w:webHidden/>
          </w:rPr>
          <w:instrText xml:space="preserve"> PAGEREF _Toc484186467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7C92039F" w14:textId="69A03DA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621339E" w14:textId="168D93A9" w:rsidR="00EA7948"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186468" w:history="1">
        <w:r w:rsidR="00EA7948" w:rsidRPr="007B7F51">
          <w:rPr>
            <w:rStyle w:val="Hyperlink"/>
            <w:noProof/>
          </w:rPr>
          <w:t>Figure 1 - TAZs, MAZS, and TAPS</w:t>
        </w:r>
        <w:r w:rsidR="00EA7948">
          <w:rPr>
            <w:noProof/>
            <w:webHidden/>
          </w:rPr>
          <w:tab/>
        </w:r>
        <w:r w:rsidR="00EA7948">
          <w:rPr>
            <w:noProof/>
            <w:webHidden/>
          </w:rPr>
          <w:fldChar w:fldCharType="begin"/>
        </w:r>
        <w:r w:rsidR="00EA7948">
          <w:rPr>
            <w:noProof/>
            <w:webHidden/>
          </w:rPr>
          <w:instrText xml:space="preserve"> PAGEREF _Toc484186468 \h </w:instrText>
        </w:r>
        <w:r w:rsidR="00EA7948">
          <w:rPr>
            <w:noProof/>
            <w:webHidden/>
          </w:rPr>
        </w:r>
        <w:r w:rsidR="00EA7948">
          <w:rPr>
            <w:noProof/>
            <w:webHidden/>
          </w:rPr>
          <w:fldChar w:fldCharType="separate"/>
        </w:r>
        <w:r w:rsidR="00EA7948">
          <w:rPr>
            <w:noProof/>
            <w:webHidden/>
          </w:rPr>
          <w:t>2</w:t>
        </w:r>
        <w:r w:rsidR="00EA7948">
          <w:rPr>
            <w:noProof/>
            <w:webHidden/>
          </w:rPr>
          <w:fldChar w:fldCharType="end"/>
        </w:r>
      </w:hyperlink>
    </w:p>
    <w:p w14:paraId="62C5F80F" w14:textId="35E28765" w:rsidR="00EA7948" w:rsidRDefault="003A62C2">
      <w:pPr>
        <w:pStyle w:val="TableofFigures"/>
        <w:rPr>
          <w:rFonts w:asciiTheme="minorHAnsi" w:eastAsiaTheme="minorEastAsia" w:hAnsiTheme="minorHAnsi"/>
          <w:b w:val="0"/>
          <w:caps w:val="0"/>
          <w:noProof/>
          <w:color w:val="auto"/>
          <w:sz w:val="22"/>
        </w:rPr>
      </w:pPr>
      <w:hyperlink w:anchor="_Toc484186469" w:history="1">
        <w:r w:rsidR="00EA7948" w:rsidRPr="007B7F51">
          <w:rPr>
            <w:rStyle w:val="Hyperlink"/>
            <w:noProof/>
          </w:rPr>
          <w:t>Figure 2 - Transit Virtual Path Building</w:t>
        </w:r>
        <w:r w:rsidR="00EA7948">
          <w:rPr>
            <w:noProof/>
            <w:webHidden/>
          </w:rPr>
          <w:tab/>
        </w:r>
        <w:r w:rsidR="00EA7948">
          <w:rPr>
            <w:noProof/>
            <w:webHidden/>
          </w:rPr>
          <w:fldChar w:fldCharType="begin"/>
        </w:r>
        <w:r w:rsidR="00EA7948">
          <w:rPr>
            <w:noProof/>
            <w:webHidden/>
          </w:rPr>
          <w:instrText xml:space="preserve"> PAGEREF _Toc484186469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5FCA321C" w14:textId="47744FE4" w:rsidR="00EA7948" w:rsidRDefault="003A62C2">
      <w:pPr>
        <w:pStyle w:val="TableofFigures"/>
        <w:rPr>
          <w:rFonts w:asciiTheme="minorHAnsi" w:eastAsiaTheme="minorEastAsia" w:hAnsiTheme="minorHAnsi"/>
          <w:b w:val="0"/>
          <w:caps w:val="0"/>
          <w:noProof/>
          <w:color w:val="auto"/>
          <w:sz w:val="22"/>
        </w:rPr>
      </w:pPr>
      <w:hyperlink w:anchor="_Toc484186470" w:history="1">
        <w:r w:rsidR="00EA7948" w:rsidRPr="007B7F51">
          <w:rPr>
            <w:rStyle w:val="Hyperlink"/>
            <w:noProof/>
          </w:rPr>
          <w:t>Figure 3 - Template Model Directory</w:t>
        </w:r>
        <w:r w:rsidR="00EA7948">
          <w:rPr>
            <w:noProof/>
            <w:webHidden/>
          </w:rPr>
          <w:tab/>
        </w:r>
        <w:r w:rsidR="00EA7948">
          <w:rPr>
            <w:noProof/>
            <w:webHidden/>
          </w:rPr>
          <w:fldChar w:fldCharType="begin"/>
        </w:r>
        <w:r w:rsidR="00EA7948">
          <w:rPr>
            <w:noProof/>
            <w:webHidden/>
          </w:rPr>
          <w:instrText xml:space="preserve"> PAGEREF _Toc484186470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AF15421" w14:textId="6B8836EF" w:rsidR="00EA7948" w:rsidRDefault="003A62C2">
      <w:pPr>
        <w:pStyle w:val="TableofFigures"/>
        <w:rPr>
          <w:rFonts w:asciiTheme="minorHAnsi" w:eastAsiaTheme="minorEastAsia" w:hAnsiTheme="minorHAnsi"/>
          <w:b w:val="0"/>
          <w:caps w:val="0"/>
          <w:noProof/>
          <w:color w:val="auto"/>
          <w:sz w:val="22"/>
        </w:rPr>
      </w:pPr>
      <w:hyperlink w:anchor="_Toc484186471" w:history="1">
        <w:r w:rsidR="00EA7948" w:rsidRPr="007B7F51">
          <w:rPr>
            <w:rStyle w:val="Hyperlink"/>
            <w:noProof/>
          </w:rPr>
          <w:t>Figure 4 - TomTom Data Integration</w:t>
        </w:r>
        <w:r w:rsidR="00EA7948">
          <w:rPr>
            <w:noProof/>
            <w:webHidden/>
          </w:rPr>
          <w:tab/>
        </w:r>
        <w:r w:rsidR="00EA7948">
          <w:rPr>
            <w:noProof/>
            <w:webHidden/>
          </w:rPr>
          <w:fldChar w:fldCharType="begin"/>
        </w:r>
        <w:r w:rsidR="00EA7948">
          <w:rPr>
            <w:noProof/>
            <w:webHidden/>
          </w:rPr>
          <w:instrText xml:space="preserve"> PAGEREF _Toc484186471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7356EC6" w14:textId="2FDB7D74" w:rsidR="00EA7948" w:rsidRDefault="003A62C2">
      <w:pPr>
        <w:pStyle w:val="TableofFigures"/>
        <w:rPr>
          <w:rFonts w:asciiTheme="minorHAnsi" w:eastAsiaTheme="minorEastAsia" w:hAnsiTheme="minorHAnsi"/>
          <w:b w:val="0"/>
          <w:caps w:val="0"/>
          <w:noProof/>
          <w:color w:val="auto"/>
          <w:sz w:val="22"/>
        </w:rPr>
      </w:pPr>
      <w:hyperlink w:anchor="_Toc484186472" w:history="1">
        <w:r w:rsidR="00EA7948" w:rsidRPr="007B7F51">
          <w:rPr>
            <w:rStyle w:val="Hyperlink"/>
            <w:noProof/>
          </w:rPr>
          <w:t>Figure 5 - SWIM External Flows</w:t>
        </w:r>
        <w:r w:rsidR="00EA7948">
          <w:rPr>
            <w:noProof/>
            <w:webHidden/>
          </w:rPr>
          <w:tab/>
        </w:r>
        <w:r w:rsidR="00EA7948">
          <w:rPr>
            <w:noProof/>
            <w:webHidden/>
          </w:rPr>
          <w:fldChar w:fldCharType="begin"/>
        </w:r>
        <w:r w:rsidR="00EA7948">
          <w:rPr>
            <w:noProof/>
            <w:webHidden/>
          </w:rPr>
          <w:instrText xml:space="preserve"> PAGEREF _Toc484186472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67E77446" w14:textId="3FAFBBCE" w:rsidR="00EA7948" w:rsidRDefault="003A62C2">
      <w:pPr>
        <w:pStyle w:val="TableofFigures"/>
        <w:rPr>
          <w:rFonts w:asciiTheme="minorHAnsi" w:eastAsiaTheme="minorEastAsia" w:hAnsiTheme="minorHAnsi"/>
          <w:b w:val="0"/>
          <w:caps w:val="0"/>
          <w:noProof/>
          <w:color w:val="auto"/>
          <w:sz w:val="22"/>
        </w:rPr>
      </w:pPr>
      <w:hyperlink r:id="rId17" w:anchor="_Toc484186473" w:history="1">
        <w:r w:rsidR="00EA7948" w:rsidRPr="007B7F51">
          <w:rPr>
            <w:rStyle w:val="Hyperlink"/>
            <w:noProof/>
          </w:rPr>
          <w:t>Figure 6 - OR-RAMP MoDel Flow</w:t>
        </w:r>
        <w:r w:rsidR="00EA7948">
          <w:rPr>
            <w:noProof/>
            <w:webHidden/>
          </w:rPr>
          <w:tab/>
        </w:r>
        <w:r w:rsidR="00EA7948">
          <w:rPr>
            <w:noProof/>
            <w:webHidden/>
          </w:rPr>
          <w:fldChar w:fldCharType="begin"/>
        </w:r>
        <w:r w:rsidR="00EA7948">
          <w:rPr>
            <w:noProof/>
            <w:webHidden/>
          </w:rPr>
          <w:instrText xml:space="preserve"> PAGEREF _Toc484186473 \h </w:instrText>
        </w:r>
        <w:r w:rsidR="00EA7948">
          <w:rPr>
            <w:noProof/>
            <w:webHidden/>
          </w:rPr>
        </w:r>
        <w:r w:rsidR="00EA7948">
          <w:rPr>
            <w:noProof/>
            <w:webHidden/>
          </w:rPr>
          <w:fldChar w:fldCharType="separate"/>
        </w:r>
        <w:r w:rsidR="00EA7948">
          <w:rPr>
            <w:noProof/>
            <w:webHidden/>
          </w:rPr>
          <w:t>14</w:t>
        </w:r>
        <w:r w:rsidR="00EA7948">
          <w:rPr>
            <w:noProof/>
            <w:webHidden/>
          </w:rPr>
          <w:fldChar w:fldCharType="end"/>
        </w:r>
      </w:hyperlink>
    </w:p>
    <w:p w14:paraId="3564932C" w14:textId="4BDA73F5" w:rsidR="00EA7948" w:rsidRDefault="003A62C2">
      <w:pPr>
        <w:pStyle w:val="TableofFigures"/>
        <w:rPr>
          <w:rFonts w:asciiTheme="minorHAnsi" w:eastAsiaTheme="minorEastAsia" w:hAnsiTheme="minorHAnsi"/>
          <w:b w:val="0"/>
          <w:caps w:val="0"/>
          <w:noProof/>
          <w:color w:val="auto"/>
          <w:sz w:val="22"/>
        </w:rPr>
      </w:pPr>
      <w:hyperlink w:anchor="_Toc484186474" w:history="1">
        <w:r w:rsidR="00EA7948" w:rsidRPr="007B7F51">
          <w:rPr>
            <w:rStyle w:val="Hyperlink"/>
            <w:noProof/>
          </w:rPr>
          <w:t>Figure 7 – OR-RAMP Travel Demand Model Software Components</w:t>
        </w:r>
        <w:r w:rsidR="00EA7948">
          <w:rPr>
            <w:noProof/>
            <w:webHidden/>
          </w:rPr>
          <w:tab/>
        </w:r>
        <w:r w:rsidR="00EA7948">
          <w:rPr>
            <w:noProof/>
            <w:webHidden/>
          </w:rPr>
          <w:fldChar w:fldCharType="begin"/>
        </w:r>
        <w:r w:rsidR="00EA7948">
          <w:rPr>
            <w:noProof/>
            <w:webHidden/>
          </w:rPr>
          <w:instrText xml:space="preserve"> PAGEREF _Toc484186474 \h </w:instrText>
        </w:r>
        <w:r w:rsidR="00EA7948">
          <w:rPr>
            <w:noProof/>
            <w:webHidden/>
          </w:rPr>
        </w:r>
        <w:r w:rsidR="00EA7948">
          <w:rPr>
            <w:noProof/>
            <w:webHidden/>
          </w:rPr>
          <w:fldChar w:fldCharType="separate"/>
        </w:r>
        <w:r w:rsidR="00EA7948">
          <w:rPr>
            <w:noProof/>
            <w:webHidden/>
          </w:rPr>
          <w:t>17</w:t>
        </w:r>
        <w:r w:rsidR="00EA7948">
          <w:rPr>
            <w:noProof/>
            <w:webHidden/>
          </w:rPr>
          <w:fldChar w:fldCharType="end"/>
        </w:r>
      </w:hyperlink>
    </w:p>
    <w:p w14:paraId="6E6ECE7B" w14:textId="6E32F01D" w:rsidR="00EA7948" w:rsidRDefault="003A62C2">
      <w:pPr>
        <w:pStyle w:val="TableofFigures"/>
        <w:rPr>
          <w:rFonts w:asciiTheme="minorHAnsi" w:eastAsiaTheme="minorEastAsia" w:hAnsiTheme="minorHAnsi"/>
          <w:b w:val="0"/>
          <w:caps w:val="0"/>
          <w:noProof/>
          <w:color w:val="auto"/>
          <w:sz w:val="22"/>
        </w:rPr>
      </w:pPr>
      <w:hyperlink w:anchor="_Toc484186475" w:history="1">
        <w:r w:rsidR="00EA7948" w:rsidRPr="007B7F51">
          <w:rPr>
            <w:rStyle w:val="Hyperlink"/>
            <w:noProof/>
          </w:rPr>
          <w:t>Figure 8 - TomTom Speed Links</w:t>
        </w:r>
        <w:r w:rsidR="00EA7948">
          <w:rPr>
            <w:noProof/>
            <w:webHidden/>
          </w:rPr>
          <w:tab/>
        </w:r>
        <w:r w:rsidR="00EA7948">
          <w:rPr>
            <w:noProof/>
            <w:webHidden/>
          </w:rPr>
          <w:fldChar w:fldCharType="begin"/>
        </w:r>
        <w:r w:rsidR="00EA7948">
          <w:rPr>
            <w:noProof/>
            <w:webHidden/>
          </w:rPr>
          <w:instrText xml:space="preserve"> PAGEREF _Toc484186475 \h </w:instrText>
        </w:r>
        <w:r w:rsidR="00EA7948">
          <w:rPr>
            <w:noProof/>
            <w:webHidden/>
          </w:rPr>
        </w:r>
        <w:r w:rsidR="00EA7948">
          <w:rPr>
            <w:noProof/>
            <w:webHidden/>
          </w:rPr>
          <w:fldChar w:fldCharType="separate"/>
        </w:r>
        <w:r w:rsidR="00EA7948">
          <w:rPr>
            <w:noProof/>
            <w:webHidden/>
          </w:rPr>
          <w:t>22</w:t>
        </w:r>
        <w:r w:rsidR="00EA7948">
          <w:rPr>
            <w:noProof/>
            <w:webHidden/>
          </w:rPr>
          <w:fldChar w:fldCharType="end"/>
        </w:r>
      </w:hyperlink>
    </w:p>
    <w:p w14:paraId="2BF43A2C" w14:textId="0A7419DE" w:rsidR="00EA7948" w:rsidRDefault="003A62C2">
      <w:pPr>
        <w:pStyle w:val="TableofFigures"/>
        <w:rPr>
          <w:rFonts w:asciiTheme="minorHAnsi" w:eastAsiaTheme="minorEastAsia" w:hAnsiTheme="minorHAnsi"/>
          <w:b w:val="0"/>
          <w:caps w:val="0"/>
          <w:noProof/>
          <w:color w:val="auto"/>
          <w:sz w:val="22"/>
        </w:rPr>
      </w:pPr>
      <w:hyperlink w:anchor="_Toc484186476" w:history="1">
        <w:r w:rsidR="00EA7948" w:rsidRPr="007B7F51">
          <w:rPr>
            <w:rStyle w:val="Hyperlink"/>
            <w:noProof/>
          </w:rPr>
          <w:t>Figure 9 - VISUM Highway NeTWork</w:t>
        </w:r>
        <w:r w:rsidR="00EA7948">
          <w:rPr>
            <w:noProof/>
            <w:webHidden/>
          </w:rPr>
          <w:tab/>
        </w:r>
        <w:r w:rsidR="00EA7948">
          <w:rPr>
            <w:noProof/>
            <w:webHidden/>
          </w:rPr>
          <w:fldChar w:fldCharType="begin"/>
        </w:r>
        <w:r w:rsidR="00EA7948">
          <w:rPr>
            <w:noProof/>
            <w:webHidden/>
          </w:rPr>
          <w:instrText xml:space="preserve"> PAGEREF _Toc484186476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53687CA1" w14:textId="7B101FA4" w:rsidR="00EA7948" w:rsidRDefault="003A62C2">
      <w:pPr>
        <w:pStyle w:val="TableofFigures"/>
        <w:rPr>
          <w:rFonts w:asciiTheme="minorHAnsi" w:eastAsiaTheme="minorEastAsia" w:hAnsiTheme="minorHAnsi"/>
          <w:b w:val="0"/>
          <w:caps w:val="0"/>
          <w:noProof/>
          <w:color w:val="auto"/>
          <w:sz w:val="22"/>
        </w:rPr>
      </w:pPr>
      <w:hyperlink w:anchor="_Toc484186477" w:history="1">
        <w:r w:rsidR="00EA7948" w:rsidRPr="007B7F51">
          <w:rPr>
            <w:rStyle w:val="Hyperlink"/>
            <w:noProof/>
          </w:rPr>
          <w:t>Figure 10 - Medford Highway Network</w:t>
        </w:r>
        <w:r w:rsidR="00EA7948">
          <w:rPr>
            <w:noProof/>
            <w:webHidden/>
          </w:rPr>
          <w:tab/>
        </w:r>
        <w:r w:rsidR="00EA7948">
          <w:rPr>
            <w:noProof/>
            <w:webHidden/>
          </w:rPr>
          <w:fldChar w:fldCharType="begin"/>
        </w:r>
        <w:r w:rsidR="00EA7948">
          <w:rPr>
            <w:noProof/>
            <w:webHidden/>
          </w:rPr>
          <w:instrText xml:space="preserve"> PAGEREF _Toc484186477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6A8213BD" w14:textId="4BF4D686" w:rsidR="00EA7948" w:rsidRDefault="003A62C2">
      <w:pPr>
        <w:pStyle w:val="TableofFigures"/>
        <w:rPr>
          <w:rFonts w:asciiTheme="minorHAnsi" w:eastAsiaTheme="minorEastAsia" w:hAnsiTheme="minorHAnsi"/>
          <w:b w:val="0"/>
          <w:caps w:val="0"/>
          <w:noProof/>
          <w:color w:val="auto"/>
          <w:sz w:val="22"/>
        </w:rPr>
      </w:pPr>
      <w:hyperlink w:anchor="_Toc484186478" w:history="1">
        <w:r w:rsidR="00EA7948" w:rsidRPr="007B7F51">
          <w:rPr>
            <w:rStyle w:val="Hyperlink"/>
            <w:noProof/>
          </w:rPr>
          <w:t>Figure 11 – Grants PAss Highway Network</w:t>
        </w:r>
        <w:r w:rsidR="00EA7948">
          <w:rPr>
            <w:noProof/>
            <w:webHidden/>
          </w:rPr>
          <w:tab/>
        </w:r>
        <w:r w:rsidR="00EA7948">
          <w:rPr>
            <w:noProof/>
            <w:webHidden/>
          </w:rPr>
          <w:fldChar w:fldCharType="begin"/>
        </w:r>
        <w:r w:rsidR="00EA7948">
          <w:rPr>
            <w:noProof/>
            <w:webHidden/>
          </w:rPr>
          <w:instrText xml:space="preserve"> PAGEREF _Toc484186478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1B3C1F0A" w14:textId="16DEFB8B" w:rsidR="00EA7948" w:rsidRDefault="003A62C2">
      <w:pPr>
        <w:pStyle w:val="TableofFigures"/>
        <w:rPr>
          <w:rFonts w:asciiTheme="minorHAnsi" w:eastAsiaTheme="minorEastAsia" w:hAnsiTheme="minorHAnsi"/>
          <w:b w:val="0"/>
          <w:caps w:val="0"/>
          <w:noProof/>
          <w:color w:val="auto"/>
          <w:sz w:val="22"/>
        </w:rPr>
      </w:pPr>
      <w:hyperlink w:anchor="_Toc484186479" w:history="1">
        <w:r w:rsidR="00EA7948" w:rsidRPr="007B7F51">
          <w:rPr>
            <w:rStyle w:val="Hyperlink"/>
            <w:noProof/>
          </w:rPr>
          <w:t>Figure 12 - VISUM Stop Model</w:t>
        </w:r>
        <w:r w:rsidR="00EA7948">
          <w:rPr>
            <w:noProof/>
            <w:webHidden/>
          </w:rPr>
          <w:tab/>
        </w:r>
        <w:r w:rsidR="00EA7948">
          <w:rPr>
            <w:noProof/>
            <w:webHidden/>
          </w:rPr>
          <w:fldChar w:fldCharType="begin"/>
        </w:r>
        <w:r w:rsidR="00EA7948">
          <w:rPr>
            <w:noProof/>
            <w:webHidden/>
          </w:rPr>
          <w:instrText xml:space="preserve"> PAGEREF _Toc484186479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6C7F9341" w14:textId="121EF0BF" w:rsidR="00EA7948" w:rsidRDefault="003A62C2">
      <w:pPr>
        <w:pStyle w:val="TableofFigures"/>
        <w:rPr>
          <w:rFonts w:asciiTheme="minorHAnsi" w:eastAsiaTheme="minorEastAsia" w:hAnsiTheme="minorHAnsi"/>
          <w:b w:val="0"/>
          <w:caps w:val="0"/>
          <w:noProof/>
          <w:color w:val="auto"/>
          <w:sz w:val="22"/>
        </w:rPr>
      </w:pPr>
      <w:hyperlink w:anchor="_Toc484186480" w:history="1">
        <w:r w:rsidR="00EA7948" w:rsidRPr="007B7F51">
          <w:rPr>
            <w:rStyle w:val="Hyperlink"/>
            <w:noProof/>
          </w:rPr>
          <w:t>Figure 13 – Grants Pass TRANSIT Network</w:t>
        </w:r>
        <w:r w:rsidR="00EA7948">
          <w:rPr>
            <w:noProof/>
            <w:webHidden/>
          </w:rPr>
          <w:tab/>
        </w:r>
        <w:r w:rsidR="00EA7948">
          <w:rPr>
            <w:noProof/>
            <w:webHidden/>
          </w:rPr>
          <w:fldChar w:fldCharType="begin"/>
        </w:r>
        <w:r w:rsidR="00EA7948">
          <w:rPr>
            <w:noProof/>
            <w:webHidden/>
          </w:rPr>
          <w:instrText xml:space="preserve"> PAGEREF _Toc484186480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75410F88" w14:textId="142B50B1" w:rsidR="00EA7948" w:rsidRDefault="003A62C2">
      <w:pPr>
        <w:pStyle w:val="TableofFigures"/>
        <w:rPr>
          <w:rFonts w:asciiTheme="minorHAnsi" w:eastAsiaTheme="minorEastAsia" w:hAnsiTheme="minorHAnsi"/>
          <w:b w:val="0"/>
          <w:caps w:val="0"/>
          <w:noProof/>
          <w:color w:val="auto"/>
          <w:sz w:val="22"/>
        </w:rPr>
      </w:pPr>
      <w:hyperlink w:anchor="_Toc484186481" w:history="1">
        <w:r w:rsidR="00EA7948" w:rsidRPr="007B7F51">
          <w:rPr>
            <w:rStyle w:val="Hyperlink"/>
            <w:noProof/>
          </w:rPr>
          <w:t>Figure 14 – MeDford TRANSIT Network</w:t>
        </w:r>
        <w:r w:rsidR="00EA7948">
          <w:rPr>
            <w:noProof/>
            <w:webHidden/>
          </w:rPr>
          <w:tab/>
        </w:r>
        <w:r w:rsidR="00EA7948">
          <w:rPr>
            <w:noProof/>
            <w:webHidden/>
          </w:rPr>
          <w:fldChar w:fldCharType="begin"/>
        </w:r>
        <w:r w:rsidR="00EA7948">
          <w:rPr>
            <w:noProof/>
            <w:webHidden/>
          </w:rPr>
          <w:instrText xml:space="preserve"> PAGEREF _Toc484186481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5BFDDC66" w14:textId="158197EB" w:rsidR="00EA7948" w:rsidRDefault="003A62C2">
      <w:pPr>
        <w:pStyle w:val="TableofFigures"/>
        <w:rPr>
          <w:rFonts w:asciiTheme="minorHAnsi" w:eastAsiaTheme="minorEastAsia" w:hAnsiTheme="minorHAnsi"/>
          <w:b w:val="0"/>
          <w:caps w:val="0"/>
          <w:noProof/>
          <w:color w:val="auto"/>
          <w:sz w:val="22"/>
        </w:rPr>
      </w:pPr>
      <w:hyperlink w:anchor="_Toc484186482" w:history="1">
        <w:r w:rsidR="00EA7948" w:rsidRPr="007B7F51">
          <w:rPr>
            <w:rStyle w:val="Hyperlink"/>
            <w:noProof/>
          </w:rPr>
          <w:t>Figure 15 - PopSyn Households File EXample</w:t>
        </w:r>
        <w:r w:rsidR="00EA7948">
          <w:rPr>
            <w:noProof/>
            <w:webHidden/>
          </w:rPr>
          <w:tab/>
        </w:r>
        <w:r w:rsidR="00EA7948">
          <w:rPr>
            <w:noProof/>
            <w:webHidden/>
          </w:rPr>
          <w:fldChar w:fldCharType="begin"/>
        </w:r>
        <w:r w:rsidR="00EA7948">
          <w:rPr>
            <w:noProof/>
            <w:webHidden/>
          </w:rPr>
          <w:instrText xml:space="preserve"> PAGEREF _Toc484186482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4FD28F8" w14:textId="5FAAA5CD" w:rsidR="00EA7948" w:rsidRDefault="003A62C2">
      <w:pPr>
        <w:pStyle w:val="TableofFigures"/>
        <w:rPr>
          <w:rFonts w:asciiTheme="minorHAnsi" w:eastAsiaTheme="minorEastAsia" w:hAnsiTheme="minorHAnsi"/>
          <w:b w:val="0"/>
          <w:caps w:val="0"/>
          <w:noProof/>
          <w:color w:val="auto"/>
          <w:sz w:val="22"/>
        </w:rPr>
      </w:pPr>
      <w:hyperlink w:anchor="_Toc484186483" w:history="1">
        <w:r w:rsidR="00EA7948" w:rsidRPr="007B7F51">
          <w:rPr>
            <w:rStyle w:val="Hyperlink"/>
            <w:noProof/>
          </w:rPr>
          <w:t>Figure 16 - PopSYn Persons File Example</w:t>
        </w:r>
        <w:r w:rsidR="00EA7948">
          <w:rPr>
            <w:noProof/>
            <w:webHidden/>
          </w:rPr>
          <w:tab/>
        </w:r>
        <w:r w:rsidR="00EA7948">
          <w:rPr>
            <w:noProof/>
            <w:webHidden/>
          </w:rPr>
          <w:fldChar w:fldCharType="begin"/>
        </w:r>
        <w:r w:rsidR="00EA7948">
          <w:rPr>
            <w:noProof/>
            <w:webHidden/>
          </w:rPr>
          <w:instrText xml:space="preserve"> PAGEREF _Toc484186483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6F198BDB" w14:textId="79B64B0B" w:rsidR="00EA7948" w:rsidRDefault="003A62C2">
      <w:pPr>
        <w:pStyle w:val="TableofFigures"/>
        <w:rPr>
          <w:rFonts w:asciiTheme="minorHAnsi" w:eastAsiaTheme="minorEastAsia" w:hAnsiTheme="minorHAnsi"/>
          <w:b w:val="0"/>
          <w:caps w:val="0"/>
          <w:noProof/>
          <w:color w:val="auto"/>
          <w:sz w:val="22"/>
        </w:rPr>
      </w:pPr>
      <w:hyperlink w:anchor="_Toc484186484" w:history="1">
        <w:r w:rsidR="00EA7948" w:rsidRPr="007B7F51">
          <w:rPr>
            <w:rStyle w:val="Hyperlink"/>
            <w:noProof/>
          </w:rPr>
          <w:t>Figure 17 - UEC Example</w:t>
        </w:r>
        <w:r w:rsidR="00EA7948">
          <w:rPr>
            <w:noProof/>
            <w:webHidden/>
          </w:rPr>
          <w:tab/>
        </w:r>
        <w:r w:rsidR="00EA7948">
          <w:rPr>
            <w:noProof/>
            <w:webHidden/>
          </w:rPr>
          <w:fldChar w:fldCharType="begin"/>
        </w:r>
        <w:r w:rsidR="00EA7948">
          <w:rPr>
            <w:noProof/>
            <w:webHidden/>
          </w:rPr>
          <w:instrText xml:space="preserve"> PAGEREF _Toc484186484 \h </w:instrText>
        </w:r>
        <w:r w:rsidR="00EA7948">
          <w:rPr>
            <w:noProof/>
            <w:webHidden/>
          </w:rPr>
        </w:r>
        <w:r w:rsidR="00EA7948">
          <w:rPr>
            <w:noProof/>
            <w:webHidden/>
          </w:rPr>
          <w:fldChar w:fldCharType="separate"/>
        </w:r>
        <w:r w:rsidR="00EA7948">
          <w:rPr>
            <w:noProof/>
            <w:webHidden/>
          </w:rPr>
          <w:t>69</w:t>
        </w:r>
        <w:r w:rsidR="00EA7948">
          <w:rPr>
            <w:noProof/>
            <w:webHidden/>
          </w:rPr>
          <w:fldChar w:fldCharType="end"/>
        </w:r>
      </w:hyperlink>
    </w:p>
    <w:p w14:paraId="421741A0" w14:textId="38AA83D8" w:rsidR="00EA7948" w:rsidRDefault="003A62C2">
      <w:pPr>
        <w:pStyle w:val="TableofFigures"/>
        <w:rPr>
          <w:rFonts w:asciiTheme="minorHAnsi" w:eastAsiaTheme="minorEastAsia" w:hAnsiTheme="minorHAnsi"/>
          <w:b w:val="0"/>
          <w:caps w:val="0"/>
          <w:noProof/>
          <w:color w:val="auto"/>
          <w:sz w:val="22"/>
        </w:rPr>
      </w:pPr>
      <w:hyperlink w:anchor="_Toc484186485" w:history="1">
        <w:r w:rsidR="00EA7948" w:rsidRPr="007B7F51">
          <w:rPr>
            <w:rStyle w:val="Hyperlink"/>
            <w:noProof/>
          </w:rPr>
          <w:t>Figure 18 - InDivTour Data Example</w:t>
        </w:r>
        <w:r w:rsidR="00EA7948">
          <w:rPr>
            <w:noProof/>
            <w:webHidden/>
          </w:rPr>
          <w:tab/>
        </w:r>
        <w:r w:rsidR="00EA7948">
          <w:rPr>
            <w:noProof/>
            <w:webHidden/>
          </w:rPr>
          <w:fldChar w:fldCharType="begin"/>
        </w:r>
        <w:r w:rsidR="00EA7948">
          <w:rPr>
            <w:noProof/>
            <w:webHidden/>
          </w:rPr>
          <w:instrText xml:space="preserve"> PAGEREF _Toc484186485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113D74B7" w14:textId="30F853D8" w:rsidR="00EA7948" w:rsidRDefault="003A62C2">
      <w:pPr>
        <w:pStyle w:val="TableofFigures"/>
        <w:rPr>
          <w:rFonts w:asciiTheme="minorHAnsi" w:eastAsiaTheme="minorEastAsia" w:hAnsiTheme="minorHAnsi"/>
          <w:b w:val="0"/>
          <w:caps w:val="0"/>
          <w:noProof/>
          <w:color w:val="auto"/>
          <w:sz w:val="22"/>
        </w:rPr>
      </w:pPr>
      <w:hyperlink w:anchor="_Toc484186486" w:history="1">
        <w:r w:rsidR="00EA7948" w:rsidRPr="007B7F51">
          <w:rPr>
            <w:rStyle w:val="Hyperlink"/>
            <w:noProof/>
          </w:rPr>
          <w:t>Figure 19 - INDIVTrip Data Example</w:t>
        </w:r>
        <w:r w:rsidR="00EA7948">
          <w:rPr>
            <w:noProof/>
            <w:webHidden/>
          </w:rPr>
          <w:tab/>
        </w:r>
        <w:r w:rsidR="00EA7948">
          <w:rPr>
            <w:noProof/>
            <w:webHidden/>
          </w:rPr>
          <w:fldChar w:fldCharType="begin"/>
        </w:r>
        <w:r w:rsidR="00EA7948">
          <w:rPr>
            <w:noProof/>
            <w:webHidden/>
          </w:rPr>
          <w:instrText xml:space="preserve"> PAGEREF _Toc484186486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DB33EEF" w14:textId="78C9185E" w:rsidR="00EA7948" w:rsidRDefault="003A62C2">
      <w:pPr>
        <w:pStyle w:val="TableofFigures"/>
        <w:rPr>
          <w:rFonts w:asciiTheme="minorHAnsi" w:eastAsiaTheme="minorEastAsia" w:hAnsiTheme="minorHAnsi"/>
          <w:b w:val="0"/>
          <w:caps w:val="0"/>
          <w:noProof/>
          <w:color w:val="auto"/>
          <w:sz w:val="22"/>
        </w:rPr>
      </w:pPr>
      <w:hyperlink w:anchor="_Toc484186487" w:history="1">
        <w:r w:rsidR="00EA7948" w:rsidRPr="007B7F51">
          <w:rPr>
            <w:rStyle w:val="Hyperlink"/>
            <w:noProof/>
          </w:rPr>
          <w:t>Figure 20 - JointTour DATA Example</w:t>
        </w:r>
        <w:r w:rsidR="00EA7948">
          <w:rPr>
            <w:noProof/>
            <w:webHidden/>
          </w:rPr>
          <w:tab/>
        </w:r>
        <w:r w:rsidR="00EA7948">
          <w:rPr>
            <w:noProof/>
            <w:webHidden/>
          </w:rPr>
          <w:fldChar w:fldCharType="begin"/>
        </w:r>
        <w:r w:rsidR="00EA7948">
          <w:rPr>
            <w:noProof/>
            <w:webHidden/>
          </w:rPr>
          <w:instrText xml:space="preserve"> PAGEREF _Toc484186487 \h </w:instrText>
        </w:r>
        <w:r w:rsidR="00EA7948">
          <w:rPr>
            <w:noProof/>
            <w:webHidden/>
          </w:rPr>
        </w:r>
        <w:r w:rsidR="00EA7948">
          <w:rPr>
            <w:noProof/>
            <w:webHidden/>
          </w:rPr>
          <w:fldChar w:fldCharType="separate"/>
        </w:r>
        <w:r w:rsidR="00EA7948">
          <w:rPr>
            <w:noProof/>
            <w:webHidden/>
          </w:rPr>
          <w:t>85</w:t>
        </w:r>
        <w:r w:rsidR="00EA7948">
          <w:rPr>
            <w:noProof/>
            <w:webHidden/>
          </w:rPr>
          <w:fldChar w:fldCharType="end"/>
        </w:r>
      </w:hyperlink>
    </w:p>
    <w:p w14:paraId="60824857" w14:textId="1D9B26ED" w:rsidR="00EA7948" w:rsidRDefault="003A62C2">
      <w:pPr>
        <w:pStyle w:val="TableofFigures"/>
        <w:rPr>
          <w:rFonts w:asciiTheme="minorHAnsi" w:eastAsiaTheme="minorEastAsia" w:hAnsiTheme="minorHAnsi"/>
          <w:b w:val="0"/>
          <w:caps w:val="0"/>
          <w:noProof/>
          <w:color w:val="auto"/>
          <w:sz w:val="22"/>
        </w:rPr>
      </w:pPr>
      <w:hyperlink w:anchor="_Toc484186488" w:history="1">
        <w:r w:rsidR="00EA7948" w:rsidRPr="007B7F51">
          <w:rPr>
            <w:rStyle w:val="Hyperlink"/>
            <w:noProof/>
          </w:rPr>
          <w:t>Figure 21 - JOINTTRIP DATA EXAMPLE</w:t>
        </w:r>
        <w:r w:rsidR="00EA7948">
          <w:rPr>
            <w:noProof/>
            <w:webHidden/>
          </w:rPr>
          <w:tab/>
        </w:r>
        <w:r w:rsidR="00EA7948">
          <w:rPr>
            <w:noProof/>
            <w:webHidden/>
          </w:rPr>
          <w:fldChar w:fldCharType="begin"/>
        </w:r>
        <w:r w:rsidR="00EA7948">
          <w:rPr>
            <w:noProof/>
            <w:webHidden/>
          </w:rPr>
          <w:instrText xml:space="preserve"> PAGEREF _Toc484186488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011E12A4" w14:textId="3552DC90" w:rsidR="00EA7948" w:rsidRDefault="003A62C2">
      <w:pPr>
        <w:pStyle w:val="TableofFigures"/>
        <w:rPr>
          <w:rFonts w:asciiTheme="minorHAnsi" w:eastAsiaTheme="minorEastAsia" w:hAnsiTheme="minorHAnsi"/>
          <w:b w:val="0"/>
          <w:caps w:val="0"/>
          <w:noProof/>
          <w:color w:val="auto"/>
          <w:sz w:val="22"/>
        </w:rPr>
      </w:pPr>
      <w:hyperlink w:anchor="_Toc484186489" w:history="1">
        <w:r w:rsidR="00EA7948" w:rsidRPr="007B7F51">
          <w:rPr>
            <w:rStyle w:val="Hyperlink"/>
            <w:noProof/>
          </w:rPr>
          <w:t>Figure 22 - Demand MAtrices in OMX Format</w:t>
        </w:r>
        <w:r w:rsidR="00EA7948">
          <w:rPr>
            <w:noProof/>
            <w:webHidden/>
          </w:rPr>
          <w:tab/>
        </w:r>
        <w:r w:rsidR="00EA7948">
          <w:rPr>
            <w:noProof/>
            <w:webHidden/>
          </w:rPr>
          <w:fldChar w:fldCharType="begin"/>
        </w:r>
        <w:r w:rsidR="00EA7948">
          <w:rPr>
            <w:noProof/>
            <w:webHidden/>
          </w:rPr>
          <w:instrText xml:space="preserve"> PAGEREF _Toc484186489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79BDD9AB" w14:textId="0349702C" w:rsidR="00EA7948" w:rsidRDefault="003A62C2">
      <w:pPr>
        <w:pStyle w:val="TableofFigures"/>
        <w:rPr>
          <w:rFonts w:asciiTheme="minorHAnsi" w:eastAsiaTheme="minorEastAsia" w:hAnsiTheme="minorHAnsi"/>
          <w:b w:val="0"/>
          <w:caps w:val="0"/>
          <w:noProof/>
          <w:color w:val="auto"/>
          <w:sz w:val="22"/>
        </w:rPr>
      </w:pPr>
      <w:hyperlink w:anchor="_Toc484186490" w:history="1">
        <w:r w:rsidR="00EA7948" w:rsidRPr="007B7F51">
          <w:rPr>
            <w:rStyle w:val="Hyperlink"/>
            <w:noProof/>
          </w:rPr>
          <w:t>Figure 23 - TAZ Assignment REsults</w:t>
        </w:r>
        <w:r w:rsidR="00EA7948">
          <w:rPr>
            <w:noProof/>
            <w:webHidden/>
          </w:rPr>
          <w:tab/>
        </w:r>
        <w:r w:rsidR="00EA7948">
          <w:rPr>
            <w:noProof/>
            <w:webHidden/>
          </w:rPr>
          <w:fldChar w:fldCharType="begin"/>
        </w:r>
        <w:r w:rsidR="00EA7948">
          <w:rPr>
            <w:noProof/>
            <w:webHidden/>
          </w:rPr>
          <w:instrText xml:space="preserve"> PAGEREF _Toc484186490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035468E4" w14:textId="761954C6" w:rsidR="00EA7948" w:rsidRDefault="003A62C2">
      <w:pPr>
        <w:pStyle w:val="TableofFigures"/>
        <w:rPr>
          <w:rFonts w:asciiTheme="minorHAnsi" w:eastAsiaTheme="minorEastAsia" w:hAnsiTheme="minorHAnsi"/>
          <w:b w:val="0"/>
          <w:caps w:val="0"/>
          <w:noProof/>
          <w:color w:val="auto"/>
          <w:sz w:val="22"/>
        </w:rPr>
      </w:pPr>
      <w:hyperlink w:anchor="_Toc484186491" w:history="1">
        <w:r w:rsidR="00EA7948" w:rsidRPr="007B7F51">
          <w:rPr>
            <w:rStyle w:val="Hyperlink"/>
            <w:noProof/>
          </w:rPr>
          <w:t>Figure 24 - TAP Assignment Results</w:t>
        </w:r>
        <w:r w:rsidR="00EA7948">
          <w:rPr>
            <w:noProof/>
            <w:webHidden/>
          </w:rPr>
          <w:tab/>
        </w:r>
        <w:r w:rsidR="00EA7948">
          <w:rPr>
            <w:noProof/>
            <w:webHidden/>
          </w:rPr>
          <w:fldChar w:fldCharType="begin"/>
        </w:r>
        <w:r w:rsidR="00EA7948">
          <w:rPr>
            <w:noProof/>
            <w:webHidden/>
          </w:rPr>
          <w:instrText xml:space="preserve"> PAGEREF _Toc484186491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5848A3E8" w14:textId="72013307" w:rsidR="00EA7948" w:rsidRDefault="003A62C2">
      <w:pPr>
        <w:pStyle w:val="TableofFigures"/>
        <w:rPr>
          <w:rFonts w:asciiTheme="minorHAnsi" w:eastAsiaTheme="minorEastAsia" w:hAnsiTheme="minorHAnsi"/>
          <w:b w:val="0"/>
          <w:caps w:val="0"/>
          <w:noProof/>
          <w:color w:val="auto"/>
          <w:sz w:val="22"/>
        </w:rPr>
      </w:pPr>
      <w:hyperlink w:anchor="_Toc484186492" w:history="1">
        <w:r w:rsidR="00EA7948" w:rsidRPr="007B7F51">
          <w:rPr>
            <w:rStyle w:val="Hyperlink"/>
            <w:noProof/>
          </w:rPr>
          <w:t>Figure 25 - RunModel.Bat</w:t>
        </w:r>
        <w:r w:rsidR="00EA7948">
          <w:rPr>
            <w:noProof/>
            <w:webHidden/>
          </w:rPr>
          <w:tab/>
        </w:r>
        <w:r w:rsidR="00EA7948">
          <w:rPr>
            <w:noProof/>
            <w:webHidden/>
          </w:rPr>
          <w:fldChar w:fldCharType="begin"/>
        </w:r>
        <w:r w:rsidR="00EA7948">
          <w:rPr>
            <w:noProof/>
            <w:webHidden/>
          </w:rPr>
          <w:instrText xml:space="preserve"> PAGEREF _Toc484186492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75C4D425" w14:textId="13950AAF" w:rsidR="00EA7948" w:rsidRDefault="003A62C2">
      <w:pPr>
        <w:pStyle w:val="TableofFigures"/>
        <w:rPr>
          <w:rFonts w:asciiTheme="minorHAnsi" w:eastAsiaTheme="minorEastAsia" w:hAnsiTheme="minorHAnsi"/>
          <w:b w:val="0"/>
          <w:caps w:val="0"/>
          <w:noProof/>
          <w:color w:val="auto"/>
          <w:sz w:val="22"/>
        </w:rPr>
      </w:pPr>
      <w:hyperlink w:anchor="_Toc484186493" w:history="1">
        <w:r w:rsidR="00EA7948" w:rsidRPr="007B7F51">
          <w:rPr>
            <w:rStyle w:val="Hyperlink"/>
            <w:noProof/>
          </w:rPr>
          <w:t>Figure 26 - Household Trace Results</w:t>
        </w:r>
        <w:r w:rsidR="00EA7948">
          <w:rPr>
            <w:noProof/>
            <w:webHidden/>
          </w:rPr>
          <w:tab/>
        </w:r>
        <w:r w:rsidR="00EA7948">
          <w:rPr>
            <w:noProof/>
            <w:webHidden/>
          </w:rPr>
          <w:fldChar w:fldCharType="begin"/>
        </w:r>
        <w:r w:rsidR="00EA7948">
          <w:rPr>
            <w:noProof/>
            <w:webHidden/>
          </w:rPr>
          <w:instrText xml:space="preserve"> PAGEREF _Toc484186493 \h </w:instrText>
        </w:r>
        <w:r w:rsidR="00EA7948">
          <w:rPr>
            <w:noProof/>
            <w:webHidden/>
          </w:rPr>
        </w:r>
        <w:r w:rsidR="00EA7948">
          <w:rPr>
            <w:noProof/>
            <w:webHidden/>
          </w:rPr>
          <w:fldChar w:fldCharType="separate"/>
        </w:r>
        <w:r w:rsidR="00EA7948">
          <w:rPr>
            <w:noProof/>
            <w:webHidden/>
          </w:rPr>
          <w:t>94</w:t>
        </w:r>
        <w:r w:rsidR="00EA7948">
          <w:rPr>
            <w:noProof/>
            <w:webHidden/>
          </w:rPr>
          <w:fldChar w:fldCharType="end"/>
        </w:r>
      </w:hyperlink>
    </w:p>
    <w:p w14:paraId="1B0B909F" w14:textId="54734F91" w:rsidR="00EA7948" w:rsidRDefault="003A62C2">
      <w:pPr>
        <w:pStyle w:val="TableofFigures"/>
        <w:rPr>
          <w:rFonts w:asciiTheme="minorHAnsi" w:eastAsiaTheme="minorEastAsia" w:hAnsiTheme="minorHAnsi"/>
          <w:b w:val="0"/>
          <w:caps w:val="0"/>
          <w:noProof/>
          <w:color w:val="auto"/>
          <w:sz w:val="22"/>
        </w:rPr>
      </w:pPr>
      <w:hyperlink w:anchor="_Toc484186494" w:history="1">
        <w:r w:rsidR="00EA7948" w:rsidRPr="007B7F51">
          <w:rPr>
            <w:rStyle w:val="Hyperlink"/>
            <w:noProof/>
          </w:rPr>
          <w:t>Figure 27 – Network Shortest PATH Search CheCk</w:t>
        </w:r>
        <w:r w:rsidR="00EA7948">
          <w:rPr>
            <w:noProof/>
            <w:webHidden/>
          </w:rPr>
          <w:tab/>
        </w:r>
        <w:r w:rsidR="00EA7948">
          <w:rPr>
            <w:noProof/>
            <w:webHidden/>
          </w:rPr>
          <w:fldChar w:fldCharType="begin"/>
        </w:r>
        <w:r w:rsidR="00EA7948">
          <w:rPr>
            <w:noProof/>
            <w:webHidden/>
          </w:rPr>
          <w:instrText xml:space="preserve"> PAGEREF _Toc484186494 \h </w:instrText>
        </w:r>
        <w:r w:rsidR="00EA7948">
          <w:rPr>
            <w:noProof/>
            <w:webHidden/>
          </w:rPr>
        </w:r>
        <w:r w:rsidR="00EA7948">
          <w:rPr>
            <w:noProof/>
            <w:webHidden/>
          </w:rPr>
          <w:fldChar w:fldCharType="separate"/>
        </w:r>
        <w:r w:rsidR="00EA7948">
          <w:rPr>
            <w:noProof/>
            <w:webHidden/>
          </w:rPr>
          <w:t>107</w:t>
        </w:r>
        <w:r w:rsidR="00EA7948">
          <w:rPr>
            <w:noProof/>
            <w:webHidden/>
          </w:rPr>
          <w:fldChar w:fldCharType="end"/>
        </w:r>
      </w:hyperlink>
    </w:p>
    <w:p w14:paraId="25B7DCEF" w14:textId="583B24BF" w:rsidR="00EA7948" w:rsidRDefault="003A62C2">
      <w:pPr>
        <w:pStyle w:val="TableofFigures"/>
        <w:rPr>
          <w:rFonts w:asciiTheme="minorHAnsi" w:eastAsiaTheme="minorEastAsia" w:hAnsiTheme="minorHAnsi"/>
          <w:b w:val="0"/>
          <w:caps w:val="0"/>
          <w:noProof/>
          <w:color w:val="auto"/>
          <w:sz w:val="22"/>
        </w:rPr>
      </w:pPr>
      <w:hyperlink w:anchor="_Toc484186495" w:history="1">
        <w:r w:rsidR="00EA7948" w:rsidRPr="007B7F51">
          <w:rPr>
            <w:rStyle w:val="Hyperlink"/>
            <w:noProof/>
          </w:rPr>
          <w:t>Figure 28 - Line Route Run and Dwell Times</w:t>
        </w:r>
        <w:r w:rsidR="00EA7948">
          <w:rPr>
            <w:noProof/>
            <w:webHidden/>
          </w:rPr>
          <w:tab/>
        </w:r>
        <w:r w:rsidR="00EA7948">
          <w:rPr>
            <w:noProof/>
            <w:webHidden/>
          </w:rPr>
          <w:fldChar w:fldCharType="begin"/>
        </w:r>
        <w:r w:rsidR="00EA7948">
          <w:rPr>
            <w:noProof/>
            <w:webHidden/>
          </w:rPr>
          <w:instrText xml:space="preserve"> PAGEREF _Toc484186495 \h </w:instrText>
        </w:r>
        <w:r w:rsidR="00EA7948">
          <w:rPr>
            <w:noProof/>
            <w:webHidden/>
          </w:rPr>
        </w:r>
        <w:r w:rsidR="00EA7948">
          <w:rPr>
            <w:noProof/>
            <w:webHidden/>
          </w:rPr>
          <w:fldChar w:fldCharType="separate"/>
        </w:r>
        <w:r w:rsidR="00EA7948">
          <w:rPr>
            <w:noProof/>
            <w:webHidden/>
          </w:rPr>
          <w:t>108</w:t>
        </w:r>
        <w:r w:rsidR="00EA7948">
          <w:rPr>
            <w:noProof/>
            <w:webHidden/>
          </w:rPr>
          <w:fldChar w:fldCharType="end"/>
        </w:r>
      </w:hyperlink>
    </w:p>
    <w:p w14:paraId="7C9203A0" w14:textId="693EB7E1"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1CD0736A" w14:textId="676B8F9E" w:rsidR="00EA7948"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186496" w:history="1">
        <w:r w:rsidR="00EA7948" w:rsidRPr="00B539AC">
          <w:rPr>
            <w:rStyle w:val="Hyperlink"/>
            <w:noProof/>
          </w:rPr>
          <w:t>Table 4.1 Link Attributes</w:t>
        </w:r>
        <w:r w:rsidR="00EA7948">
          <w:rPr>
            <w:noProof/>
            <w:webHidden/>
          </w:rPr>
          <w:tab/>
        </w:r>
        <w:r w:rsidR="00EA7948">
          <w:rPr>
            <w:noProof/>
            <w:webHidden/>
          </w:rPr>
          <w:fldChar w:fldCharType="begin"/>
        </w:r>
        <w:r w:rsidR="00EA7948">
          <w:rPr>
            <w:noProof/>
            <w:webHidden/>
          </w:rPr>
          <w:instrText xml:space="preserve"> PAGEREF _Toc484186496 \h </w:instrText>
        </w:r>
        <w:r w:rsidR="00EA7948">
          <w:rPr>
            <w:noProof/>
            <w:webHidden/>
          </w:rPr>
        </w:r>
        <w:r w:rsidR="00EA7948">
          <w:rPr>
            <w:noProof/>
            <w:webHidden/>
          </w:rPr>
          <w:fldChar w:fldCharType="separate"/>
        </w:r>
        <w:r w:rsidR="00EA7948">
          <w:rPr>
            <w:noProof/>
            <w:webHidden/>
          </w:rPr>
          <w:t>26</w:t>
        </w:r>
        <w:r w:rsidR="00EA7948">
          <w:rPr>
            <w:noProof/>
            <w:webHidden/>
          </w:rPr>
          <w:fldChar w:fldCharType="end"/>
        </w:r>
      </w:hyperlink>
    </w:p>
    <w:p w14:paraId="03E86E25" w14:textId="26193851" w:rsidR="00EA7948" w:rsidRDefault="003A62C2">
      <w:pPr>
        <w:pStyle w:val="TableofFigures"/>
        <w:rPr>
          <w:rFonts w:asciiTheme="minorHAnsi" w:eastAsiaTheme="minorEastAsia" w:hAnsiTheme="minorHAnsi"/>
          <w:b w:val="0"/>
          <w:caps w:val="0"/>
          <w:noProof/>
          <w:color w:val="auto"/>
          <w:sz w:val="22"/>
        </w:rPr>
      </w:pPr>
      <w:hyperlink w:anchor="_Toc484186497" w:history="1">
        <w:r w:rsidR="00EA7948" w:rsidRPr="00B539AC">
          <w:rPr>
            <w:rStyle w:val="Hyperlink"/>
            <w:noProof/>
          </w:rPr>
          <w:t>Table 4.2 MAZ (MainZone) Attributes</w:t>
        </w:r>
        <w:r w:rsidR="00EA7948">
          <w:rPr>
            <w:noProof/>
            <w:webHidden/>
          </w:rPr>
          <w:tab/>
        </w:r>
        <w:r w:rsidR="00EA7948">
          <w:rPr>
            <w:noProof/>
            <w:webHidden/>
          </w:rPr>
          <w:fldChar w:fldCharType="begin"/>
        </w:r>
        <w:r w:rsidR="00EA7948">
          <w:rPr>
            <w:noProof/>
            <w:webHidden/>
          </w:rPr>
          <w:instrText xml:space="preserve"> PAGEREF _Toc484186497 \h </w:instrText>
        </w:r>
        <w:r w:rsidR="00EA7948">
          <w:rPr>
            <w:noProof/>
            <w:webHidden/>
          </w:rPr>
        </w:r>
        <w:r w:rsidR="00EA7948">
          <w:rPr>
            <w:noProof/>
            <w:webHidden/>
          </w:rPr>
          <w:fldChar w:fldCharType="separate"/>
        </w:r>
        <w:r w:rsidR="00EA7948">
          <w:rPr>
            <w:noProof/>
            <w:webHidden/>
          </w:rPr>
          <w:t>27</w:t>
        </w:r>
        <w:r w:rsidR="00EA7948">
          <w:rPr>
            <w:noProof/>
            <w:webHidden/>
          </w:rPr>
          <w:fldChar w:fldCharType="end"/>
        </w:r>
      </w:hyperlink>
    </w:p>
    <w:p w14:paraId="06D6439B" w14:textId="4665F083" w:rsidR="00EA7948" w:rsidRDefault="003A62C2">
      <w:pPr>
        <w:pStyle w:val="TableofFigures"/>
        <w:rPr>
          <w:rFonts w:asciiTheme="minorHAnsi" w:eastAsiaTheme="minorEastAsia" w:hAnsiTheme="minorHAnsi"/>
          <w:b w:val="0"/>
          <w:caps w:val="0"/>
          <w:noProof/>
          <w:color w:val="auto"/>
          <w:sz w:val="22"/>
        </w:rPr>
      </w:pPr>
      <w:hyperlink w:anchor="_Toc484186498" w:history="1">
        <w:r w:rsidR="00EA7948" w:rsidRPr="00B539AC">
          <w:rPr>
            <w:rStyle w:val="Hyperlink"/>
            <w:noProof/>
          </w:rPr>
          <w:t>Table 4.3 LiNERoute Attributes</w:t>
        </w:r>
        <w:r w:rsidR="00EA7948">
          <w:rPr>
            <w:noProof/>
            <w:webHidden/>
          </w:rPr>
          <w:tab/>
        </w:r>
        <w:r w:rsidR="00EA7948">
          <w:rPr>
            <w:noProof/>
            <w:webHidden/>
          </w:rPr>
          <w:fldChar w:fldCharType="begin"/>
        </w:r>
        <w:r w:rsidR="00EA7948">
          <w:rPr>
            <w:noProof/>
            <w:webHidden/>
          </w:rPr>
          <w:instrText xml:space="preserve"> PAGEREF _Toc484186498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64EC53B1" w14:textId="0B44DB01" w:rsidR="00EA7948" w:rsidRDefault="003A62C2">
      <w:pPr>
        <w:pStyle w:val="TableofFigures"/>
        <w:rPr>
          <w:rFonts w:asciiTheme="minorHAnsi" w:eastAsiaTheme="minorEastAsia" w:hAnsiTheme="minorHAnsi"/>
          <w:b w:val="0"/>
          <w:caps w:val="0"/>
          <w:noProof/>
          <w:color w:val="auto"/>
          <w:sz w:val="22"/>
        </w:rPr>
      </w:pPr>
      <w:hyperlink w:anchor="_Toc484186499" w:history="1">
        <w:r w:rsidR="00EA7948" w:rsidRPr="00B539AC">
          <w:rPr>
            <w:rStyle w:val="Hyperlink"/>
            <w:noProof/>
          </w:rPr>
          <w:t>Table 4.4 TAZ (Zone) Attributes</w:t>
        </w:r>
        <w:r w:rsidR="00EA7948">
          <w:rPr>
            <w:noProof/>
            <w:webHidden/>
          </w:rPr>
          <w:tab/>
        </w:r>
        <w:r w:rsidR="00EA7948">
          <w:rPr>
            <w:noProof/>
            <w:webHidden/>
          </w:rPr>
          <w:fldChar w:fldCharType="begin"/>
        </w:r>
        <w:r w:rsidR="00EA7948">
          <w:rPr>
            <w:noProof/>
            <w:webHidden/>
          </w:rPr>
          <w:instrText xml:space="preserve"> PAGEREF _Toc484186499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5953AAF4" w14:textId="07762F32" w:rsidR="00EA7948" w:rsidRDefault="003A62C2">
      <w:pPr>
        <w:pStyle w:val="TableofFigures"/>
        <w:rPr>
          <w:rFonts w:asciiTheme="minorHAnsi" w:eastAsiaTheme="minorEastAsia" w:hAnsiTheme="minorHAnsi"/>
          <w:b w:val="0"/>
          <w:caps w:val="0"/>
          <w:noProof/>
          <w:color w:val="auto"/>
          <w:sz w:val="22"/>
        </w:rPr>
      </w:pPr>
      <w:hyperlink w:anchor="_Toc484186500" w:history="1">
        <w:r w:rsidR="00EA7948" w:rsidRPr="00B539AC">
          <w:rPr>
            <w:rStyle w:val="Hyperlink"/>
            <w:noProof/>
          </w:rPr>
          <w:t>Table 4.5 TAP (STOPAREA) Attributes</w:t>
        </w:r>
        <w:r w:rsidR="00EA7948">
          <w:rPr>
            <w:noProof/>
            <w:webHidden/>
          </w:rPr>
          <w:tab/>
        </w:r>
        <w:r w:rsidR="00EA7948">
          <w:rPr>
            <w:noProof/>
            <w:webHidden/>
          </w:rPr>
          <w:fldChar w:fldCharType="begin"/>
        </w:r>
        <w:r w:rsidR="00EA7948">
          <w:rPr>
            <w:noProof/>
            <w:webHidden/>
          </w:rPr>
          <w:instrText xml:space="preserve"> PAGEREF _Toc484186500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79D243EE" w14:textId="71169D21" w:rsidR="00EA7948" w:rsidRDefault="003A62C2">
      <w:pPr>
        <w:pStyle w:val="TableofFigures"/>
        <w:rPr>
          <w:rFonts w:asciiTheme="minorHAnsi" w:eastAsiaTheme="minorEastAsia" w:hAnsiTheme="minorHAnsi"/>
          <w:b w:val="0"/>
          <w:caps w:val="0"/>
          <w:noProof/>
          <w:color w:val="auto"/>
          <w:sz w:val="22"/>
        </w:rPr>
      </w:pPr>
      <w:hyperlink w:anchor="_Toc484186501" w:history="1">
        <w:r w:rsidR="00EA7948" w:rsidRPr="00B539AC">
          <w:rPr>
            <w:rStyle w:val="Hyperlink"/>
            <w:noProof/>
          </w:rPr>
          <w:t>Table 4.6 Time-oF-Day periods and Link Capacities</w:t>
        </w:r>
        <w:r w:rsidR="00EA7948">
          <w:rPr>
            <w:noProof/>
            <w:webHidden/>
          </w:rPr>
          <w:tab/>
        </w:r>
        <w:r w:rsidR="00EA7948">
          <w:rPr>
            <w:noProof/>
            <w:webHidden/>
          </w:rPr>
          <w:fldChar w:fldCharType="begin"/>
        </w:r>
        <w:r w:rsidR="00EA7948">
          <w:rPr>
            <w:noProof/>
            <w:webHidden/>
          </w:rPr>
          <w:instrText xml:space="preserve"> PAGEREF _Toc484186501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1284F3E1" w14:textId="00855439" w:rsidR="00EA7948" w:rsidRDefault="003A62C2">
      <w:pPr>
        <w:pStyle w:val="TableofFigures"/>
        <w:rPr>
          <w:rFonts w:asciiTheme="minorHAnsi" w:eastAsiaTheme="minorEastAsia" w:hAnsiTheme="minorHAnsi"/>
          <w:b w:val="0"/>
          <w:caps w:val="0"/>
          <w:noProof/>
          <w:color w:val="auto"/>
          <w:sz w:val="22"/>
        </w:rPr>
      </w:pPr>
      <w:hyperlink w:anchor="_Toc484186502" w:history="1">
        <w:r w:rsidR="00EA7948" w:rsidRPr="00B539AC">
          <w:rPr>
            <w:rStyle w:val="Hyperlink"/>
            <w:noProof/>
          </w:rPr>
          <w:t>Table 4.7 PopSYN Households</w:t>
        </w:r>
        <w:r w:rsidR="00EA7948">
          <w:rPr>
            <w:noProof/>
            <w:webHidden/>
          </w:rPr>
          <w:tab/>
        </w:r>
        <w:r w:rsidR="00EA7948">
          <w:rPr>
            <w:noProof/>
            <w:webHidden/>
          </w:rPr>
          <w:fldChar w:fldCharType="begin"/>
        </w:r>
        <w:r w:rsidR="00EA7948">
          <w:rPr>
            <w:noProof/>
            <w:webHidden/>
          </w:rPr>
          <w:instrText xml:space="preserve"> PAGEREF _Toc484186502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118CC04E" w14:textId="21B762E4" w:rsidR="00EA7948" w:rsidRDefault="003A62C2">
      <w:pPr>
        <w:pStyle w:val="TableofFigures"/>
        <w:rPr>
          <w:rFonts w:asciiTheme="minorHAnsi" w:eastAsiaTheme="minorEastAsia" w:hAnsiTheme="minorHAnsi"/>
          <w:b w:val="0"/>
          <w:caps w:val="0"/>
          <w:noProof/>
          <w:color w:val="auto"/>
          <w:sz w:val="22"/>
        </w:rPr>
      </w:pPr>
      <w:hyperlink w:anchor="_Toc484186503" w:history="1">
        <w:r w:rsidR="00EA7948" w:rsidRPr="00B539AC">
          <w:rPr>
            <w:rStyle w:val="Hyperlink"/>
            <w:noProof/>
          </w:rPr>
          <w:t>Table 4.8 PopSYN Persons</w:t>
        </w:r>
        <w:r w:rsidR="00EA7948">
          <w:rPr>
            <w:noProof/>
            <w:webHidden/>
          </w:rPr>
          <w:tab/>
        </w:r>
        <w:r w:rsidR="00EA7948">
          <w:rPr>
            <w:noProof/>
            <w:webHidden/>
          </w:rPr>
          <w:fldChar w:fldCharType="begin"/>
        </w:r>
        <w:r w:rsidR="00EA7948">
          <w:rPr>
            <w:noProof/>
            <w:webHidden/>
          </w:rPr>
          <w:instrText xml:space="preserve"> PAGEREF _Toc484186503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5FBA2156" w14:textId="13445C4D" w:rsidR="00EA7948" w:rsidRDefault="003A62C2">
      <w:pPr>
        <w:pStyle w:val="TableofFigures"/>
        <w:rPr>
          <w:rFonts w:asciiTheme="minorHAnsi" w:eastAsiaTheme="minorEastAsia" w:hAnsiTheme="minorHAnsi"/>
          <w:b w:val="0"/>
          <w:caps w:val="0"/>
          <w:noProof/>
          <w:color w:val="auto"/>
          <w:sz w:val="22"/>
        </w:rPr>
      </w:pPr>
      <w:hyperlink w:anchor="_Toc484186504" w:history="1">
        <w:r w:rsidR="00EA7948" w:rsidRPr="00B539AC">
          <w:rPr>
            <w:rStyle w:val="Hyperlink"/>
            <w:noProof/>
          </w:rPr>
          <w:t>Table 4.9 CVM Specific Inputs</w:t>
        </w:r>
        <w:r w:rsidR="00EA7948">
          <w:rPr>
            <w:noProof/>
            <w:webHidden/>
          </w:rPr>
          <w:tab/>
        </w:r>
        <w:r w:rsidR="00EA7948">
          <w:rPr>
            <w:noProof/>
            <w:webHidden/>
          </w:rPr>
          <w:fldChar w:fldCharType="begin"/>
        </w:r>
        <w:r w:rsidR="00EA7948">
          <w:rPr>
            <w:noProof/>
            <w:webHidden/>
          </w:rPr>
          <w:instrText xml:space="preserve"> PAGEREF _Toc484186504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029DD882" w14:textId="078890DB" w:rsidR="00EA7948" w:rsidRDefault="003A62C2">
      <w:pPr>
        <w:pStyle w:val="TableofFigures"/>
        <w:rPr>
          <w:rFonts w:asciiTheme="minorHAnsi" w:eastAsiaTheme="minorEastAsia" w:hAnsiTheme="minorHAnsi"/>
          <w:b w:val="0"/>
          <w:caps w:val="0"/>
          <w:noProof/>
          <w:color w:val="auto"/>
          <w:sz w:val="22"/>
        </w:rPr>
      </w:pPr>
      <w:hyperlink w:anchor="_Toc484186505" w:history="1">
        <w:r w:rsidR="00EA7948" w:rsidRPr="00B539AC">
          <w:rPr>
            <w:rStyle w:val="Hyperlink"/>
            <w:noProof/>
          </w:rPr>
          <w:t>Table 4.10 SWIm External MODEL SpeciFIC Inputs</w:t>
        </w:r>
        <w:r w:rsidR="00EA7948">
          <w:rPr>
            <w:noProof/>
            <w:webHidden/>
          </w:rPr>
          <w:tab/>
        </w:r>
        <w:r w:rsidR="00EA7948">
          <w:rPr>
            <w:noProof/>
            <w:webHidden/>
          </w:rPr>
          <w:fldChar w:fldCharType="begin"/>
        </w:r>
        <w:r w:rsidR="00EA7948">
          <w:rPr>
            <w:noProof/>
            <w:webHidden/>
          </w:rPr>
          <w:instrText xml:space="preserve"> PAGEREF _Toc484186505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C8794CB" w14:textId="07C98051" w:rsidR="00EA7948" w:rsidRDefault="003A62C2">
      <w:pPr>
        <w:pStyle w:val="TableofFigures"/>
        <w:rPr>
          <w:rFonts w:asciiTheme="minorHAnsi" w:eastAsiaTheme="minorEastAsia" w:hAnsiTheme="minorHAnsi"/>
          <w:b w:val="0"/>
          <w:caps w:val="0"/>
          <w:noProof/>
          <w:color w:val="auto"/>
          <w:sz w:val="22"/>
        </w:rPr>
      </w:pPr>
      <w:hyperlink w:anchor="_Toc484186506" w:history="1">
        <w:r w:rsidR="00EA7948" w:rsidRPr="00B539AC">
          <w:rPr>
            <w:rStyle w:val="Hyperlink"/>
            <w:noProof/>
          </w:rPr>
          <w:t>Table 4.11 or-ramp pROPERTIES fiLE</w:t>
        </w:r>
        <w:r w:rsidR="00EA7948">
          <w:rPr>
            <w:noProof/>
            <w:webHidden/>
          </w:rPr>
          <w:tab/>
        </w:r>
        <w:r w:rsidR="00EA7948">
          <w:rPr>
            <w:noProof/>
            <w:webHidden/>
          </w:rPr>
          <w:fldChar w:fldCharType="begin"/>
        </w:r>
        <w:r w:rsidR="00EA7948">
          <w:rPr>
            <w:noProof/>
            <w:webHidden/>
          </w:rPr>
          <w:instrText xml:space="preserve"> PAGEREF _Toc484186506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86417F8" w14:textId="2BF5EF8F" w:rsidR="00EA7948" w:rsidRDefault="003A62C2">
      <w:pPr>
        <w:pStyle w:val="TableofFigures"/>
        <w:rPr>
          <w:rFonts w:asciiTheme="minorHAnsi" w:eastAsiaTheme="minorEastAsia" w:hAnsiTheme="minorHAnsi"/>
          <w:b w:val="0"/>
          <w:caps w:val="0"/>
          <w:noProof/>
          <w:color w:val="auto"/>
          <w:sz w:val="22"/>
        </w:rPr>
      </w:pPr>
      <w:hyperlink w:anchor="_Toc484186507" w:history="1">
        <w:r w:rsidR="00EA7948" w:rsidRPr="00B539AC">
          <w:rPr>
            <w:rStyle w:val="Hyperlink"/>
            <w:noProof/>
          </w:rPr>
          <w:t>Table 4.12 uec fiLES</w:t>
        </w:r>
        <w:r w:rsidR="00EA7948">
          <w:rPr>
            <w:noProof/>
            <w:webHidden/>
          </w:rPr>
          <w:tab/>
        </w:r>
        <w:r w:rsidR="00EA7948">
          <w:rPr>
            <w:noProof/>
            <w:webHidden/>
          </w:rPr>
          <w:fldChar w:fldCharType="begin"/>
        </w:r>
        <w:r w:rsidR="00EA7948">
          <w:rPr>
            <w:noProof/>
            <w:webHidden/>
          </w:rPr>
          <w:instrText xml:space="preserve"> PAGEREF _Toc484186507 \h </w:instrText>
        </w:r>
        <w:r w:rsidR="00EA7948">
          <w:rPr>
            <w:noProof/>
            <w:webHidden/>
          </w:rPr>
        </w:r>
        <w:r w:rsidR="00EA7948">
          <w:rPr>
            <w:noProof/>
            <w:webHidden/>
          </w:rPr>
          <w:fldChar w:fldCharType="separate"/>
        </w:r>
        <w:r w:rsidR="00EA7948">
          <w:rPr>
            <w:noProof/>
            <w:webHidden/>
          </w:rPr>
          <w:t>71</w:t>
        </w:r>
        <w:r w:rsidR="00EA7948">
          <w:rPr>
            <w:noProof/>
            <w:webHidden/>
          </w:rPr>
          <w:fldChar w:fldCharType="end"/>
        </w:r>
      </w:hyperlink>
    </w:p>
    <w:p w14:paraId="32F88F56" w14:textId="3DF956BB" w:rsidR="00EA7948" w:rsidRDefault="003A62C2">
      <w:pPr>
        <w:pStyle w:val="TableofFigures"/>
        <w:rPr>
          <w:rFonts w:asciiTheme="minorHAnsi" w:eastAsiaTheme="minorEastAsia" w:hAnsiTheme="minorHAnsi"/>
          <w:b w:val="0"/>
          <w:caps w:val="0"/>
          <w:noProof/>
          <w:color w:val="auto"/>
          <w:sz w:val="22"/>
        </w:rPr>
      </w:pPr>
      <w:hyperlink w:anchor="_Toc484186508" w:history="1">
        <w:r w:rsidR="00EA7948" w:rsidRPr="00B539AC">
          <w:rPr>
            <w:rStyle w:val="Hyperlink"/>
            <w:noProof/>
          </w:rPr>
          <w:t>Table 4.13 Parking Lots For Major Universities</w:t>
        </w:r>
        <w:r w:rsidR="00EA7948">
          <w:rPr>
            <w:noProof/>
            <w:webHidden/>
          </w:rPr>
          <w:tab/>
        </w:r>
        <w:r w:rsidR="00EA7948">
          <w:rPr>
            <w:noProof/>
            <w:webHidden/>
          </w:rPr>
          <w:fldChar w:fldCharType="begin"/>
        </w:r>
        <w:r w:rsidR="00EA7948">
          <w:rPr>
            <w:noProof/>
            <w:webHidden/>
          </w:rPr>
          <w:instrText xml:space="preserve"> PAGEREF _Toc484186508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049FB508" w14:textId="69E6D672" w:rsidR="00EA7948" w:rsidRDefault="003A62C2">
      <w:pPr>
        <w:pStyle w:val="TableofFigures"/>
        <w:rPr>
          <w:rFonts w:asciiTheme="minorHAnsi" w:eastAsiaTheme="minorEastAsia" w:hAnsiTheme="minorHAnsi"/>
          <w:b w:val="0"/>
          <w:caps w:val="0"/>
          <w:noProof/>
          <w:color w:val="auto"/>
          <w:sz w:val="22"/>
        </w:rPr>
      </w:pPr>
      <w:hyperlink w:anchor="_Toc484186509" w:history="1">
        <w:r w:rsidR="00EA7948" w:rsidRPr="00B539AC">
          <w:rPr>
            <w:rStyle w:val="Hyperlink"/>
            <w:noProof/>
          </w:rPr>
          <w:t>Table 4.14 Costs</w:t>
        </w:r>
        <w:r w:rsidR="00EA7948">
          <w:rPr>
            <w:noProof/>
            <w:webHidden/>
          </w:rPr>
          <w:tab/>
        </w:r>
        <w:r w:rsidR="00EA7948">
          <w:rPr>
            <w:noProof/>
            <w:webHidden/>
          </w:rPr>
          <w:fldChar w:fldCharType="begin"/>
        </w:r>
        <w:r w:rsidR="00EA7948">
          <w:rPr>
            <w:noProof/>
            <w:webHidden/>
          </w:rPr>
          <w:instrText xml:space="preserve"> PAGEREF _Toc484186509 \h </w:instrText>
        </w:r>
        <w:r w:rsidR="00EA7948">
          <w:rPr>
            <w:noProof/>
            <w:webHidden/>
          </w:rPr>
        </w:r>
        <w:r w:rsidR="00EA7948">
          <w:rPr>
            <w:noProof/>
            <w:webHidden/>
          </w:rPr>
          <w:fldChar w:fldCharType="separate"/>
        </w:r>
        <w:r w:rsidR="00EA7948">
          <w:rPr>
            <w:noProof/>
            <w:webHidden/>
          </w:rPr>
          <w:t>74</w:t>
        </w:r>
        <w:r w:rsidR="00EA7948">
          <w:rPr>
            <w:noProof/>
            <w:webHidden/>
          </w:rPr>
          <w:fldChar w:fldCharType="end"/>
        </w:r>
      </w:hyperlink>
    </w:p>
    <w:p w14:paraId="7DF09EC3" w14:textId="4ED46B5D" w:rsidR="00EA7948" w:rsidRDefault="003A62C2">
      <w:pPr>
        <w:pStyle w:val="TableofFigures"/>
        <w:rPr>
          <w:rFonts w:asciiTheme="minorHAnsi" w:eastAsiaTheme="minorEastAsia" w:hAnsiTheme="minorHAnsi"/>
          <w:b w:val="0"/>
          <w:caps w:val="0"/>
          <w:noProof/>
          <w:color w:val="auto"/>
          <w:sz w:val="22"/>
        </w:rPr>
      </w:pPr>
      <w:hyperlink w:anchor="_Toc484186510" w:history="1">
        <w:r w:rsidR="00EA7948" w:rsidRPr="00B539AC">
          <w:rPr>
            <w:rStyle w:val="Hyperlink"/>
            <w:noProof/>
          </w:rPr>
          <w:t>Table 5.1 MAZ Data File Export from VISUM – Inputs\maz_data_export.csv</w:t>
        </w:r>
        <w:r w:rsidR="00EA7948">
          <w:rPr>
            <w:noProof/>
            <w:webHidden/>
          </w:rPr>
          <w:tab/>
        </w:r>
        <w:r w:rsidR="00EA7948">
          <w:rPr>
            <w:noProof/>
            <w:webHidden/>
          </w:rPr>
          <w:fldChar w:fldCharType="begin"/>
        </w:r>
        <w:r w:rsidR="00EA7948">
          <w:rPr>
            <w:noProof/>
            <w:webHidden/>
          </w:rPr>
          <w:instrText xml:space="preserve"> PAGEREF _Toc484186510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13079B26" w14:textId="07950395" w:rsidR="00EA7948" w:rsidRDefault="003A62C2">
      <w:pPr>
        <w:pStyle w:val="TableofFigures"/>
        <w:rPr>
          <w:rFonts w:asciiTheme="minorHAnsi" w:eastAsiaTheme="minorEastAsia" w:hAnsiTheme="minorHAnsi"/>
          <w:b w:val="0"/>
          <w:caps w:val="0"/>
          <w:noProof/>
          <w:color w:val="auto"/>
          <w:sz w:val="22"/>
        </w:rPr>
      </w:pPr>
      <w:hyperlink w:anchor="_Toc484186511" w:history="1">
        <w:r w:rsidR="00EA7948" w:rsidRPr="00B539AC">
          <w:rPr>
            <w:rStyle w:val="Hyperlink"/>
            <w:noProof/>
          </w:rPr>
          <w:t>Table 5.2 TAZ Assignment Speeds for Transit ASsignment - taz_skim_&lt;TOD&gt; _speed_linkspeeds.csv</w:t>
        </w:r>
        <w:r w:rsidR="00EA7948">
          <w:rPr>
            <w:noProof/>
            <w:webHidden/>
          </w:rPr>
          <w:tab/>
        </w:r>
        <w:r w:rsidR="00EA7948">
          <w:rPr>
            <w:noProof/>
            <w:webHidden/>
          </w:rPr>
          <w:fldChar w:fldCharType="begin"/>
        </w:r>
        <w:r w:rsidR="00EA7948">
          <w:rPr>
            <w:noProof/>
            <w:webHidden/>
          </w:rPr>
          <w:instrText xml:space="preserve"> PAGEREF _Toc484186511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25D7C178" w14:textId="1D53CD09" w:rsidR="00EA7948" w:rsidRDefault="003A62C2">
      <w:pPr>
        <w:pStyle w:val="TableofFigures"/>
        <w:rPr>
          <w:rFonts w:asciiTheme="minorHAnsi" w:eastAsiaTheme="minorEastAsia" w:hAnsiTheme="minorHAnsi"/>
          <w:b w:val="0"/>
          <w:caps w:val="0"/>
          <w:noProof/>
          <w:color w:val="auto"/>
          <w:sz w:val="22"/>
        </w:rPr>
      </w:pPr>
      <w:hyperlink w:anchor="_Toc484186512" w:history="1">
        <w:r w:rsidR="00EA7948" w:rsidRPr="00B539AC">
          <w:rPr>
            <w:rStyle w:val="Hyperlink"/>
            <w:noProof/>
          </w:rPr>
          <w:t>Table 5.3 TAPS Input File FOR OR-RAMP - tap_data.csv</w:t>
        </w:r>
        <w:r w:rsidR="00EA7948">
          <w:rPr>
            <w:noProof/>
            <w:webHidden/>
          </w:rPr>
          <w:tab/>
        </w:r>
        <w:r w:rsidR="00EA7948">
          <w:rPr>
            <w:noProof/>
            <w:webHidden/>
          </w:rPr>
          <w:fldChar w:fldCharType="begin"/>
        </w:r>
        <w:r w:rsidR="00EA7948">
          <w:rPr>
            <w:noProof/>
            <w:webHidden/>
          </w:rPr>
          <w:instrText xml:space="preserve"> PAGEREF _Toc484186512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6125E911" w14:textId="31DE34BB" w:rsidR="00EA7948" w:rsidRDefault="003A62C2">
      <w:pPr>
        <w:pStyle w:val="TableofFigures"/>
        <w:rPr>
          <w:rFonts w:asciiTheme="minorHAnsi" w:eastAsiaTheme="minorEastAsia" w:hAnsiTheme="minorHAnsi"/>
          <w:b w:val="0"/>
          <w:caps w:val="0"/>
          <w:noProof/>
          <w:color w:val="auto"/>
          <w:sz w:val="22"/>
        </w:rPr>
      </w:pPr>
      <w:hyperlink w:anchor="_Toc484186513" w:history="1">
        <w:r w:rsidR="00EA7948" w:rsidRPr="00B539AC">
          <w:rPr>
            <w:rStyle w:val="Hyperlink"/>
            <w:noProof/>
          </w:rPr>
          <w:t>Table 5.4 Tap Lines CSV File for OR-RAMP - tapLines.csv</w:t>
        </w:r>
        <w:r w:rsidR="00EA7948">
          <w:rPr>
            <w:noProof/>
            <w:webHidden/>
          </w:rPr>
          <w:tab/>
        </w:r>
        <w:r w:rsidR="00EA7948">
          <w:rPr>
            <w:noProof/>
            <w:webHidden/>
          </w:rPr>
          <w:fldChar w:fldCharType="begin"/>
        </w:r>
        <w:r w:rsidR="00EA7948">
          <w:rPr>
            <w:noProof/>
            <w:webHidden/>
          </w:rPr>
          <w:instrText xml:space="preserve"> PAGEREF _Toc484186513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066B0E2A" w14:textId="1CC8A063" w:rsidR="00EA7948" w:rsidRDefault="003A62C2">
      <w:pPr>
        <w:pStyle w:val="TableofFigures"/>
        <w:rPr>
          <w:rFonts w:asciiTheme="minorHAnsi" w:eastAsiaTheme="minorEastAsia" w:hAnsiTheme="minorHAnsi"/>
          <w:b w:val="0"/>
          <w:caps w:val="0"/>
          <w:noProof/>
          <w:color w:val="auto"/>
          <w:sz w:val="22"/>
        </w:rPr>
      </w:pPr>
      <w:hyperlink w:anchor="_Toc484186514" w:history="1">
        <w:r w:rsidR="00EA7948" w:rsidRPr="00B539AC">
          <w:rPr>
            <w:rStyle w:val="Hyperlink"/>
            <w:noProof/>
          </w:rPr>
          <w:t>Table 5.5 park Locations Alternatives for OR-RAMP - ParkLocationAlts.csv</w:t>
        </w:r>
        <w:r w:rsidR="00EA7948">
          <w:rPr>
            <w:noProof/>
            <w:webHidden/>
          </w:rPr>
          <w:tab/>
        </w:r>
        <w:r w:rsidR="00EA7948">
          <w:rPr>
            <w:noProof/>
            <w:webHidden/>
          </w:rPr>
          <w:fldChar w:fldCharType="begin"/>
        </w:r>
        <w:r w:rsidR="00EA7948">
          <w:rPr>
            <w:noProof/>
            <w:webHidden/>
          </w:rPr>
          <w:instrText xml:space="preserve"> PAGEREF _Toc484186514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540B24B1" w14:textId="353C57C7" w:rsidR="00EA7948" w:rsidRDefault="003A62C2">
      <w:pPr>
        <w:pStyle w:val="TableofFigures"/>
        <w:rPr>
          <w:rFonts w:asciiTheme="minorHAnsi" w:eastAsiaTheme="minorEastAsia" w:hAnsiTheme="minorHAnsi"/>
          <w:b w:val="0"/>
          <w:caps w:val="0"/>
          <w:noProof/>
          <w:color w:val="auto"/>
          <w:sz w:val="22"/>
        </w:rPr>
      </w:pPr>
      <w:hyperlink w:anchor="_Toc484186515" w:history="1">
        <w:r w:rsidR="00EA7948" w:rsidRPr="00B539AC">
          <w:rPr>
            <w:rStyle w:val="Hyperlink"/>
            <w:noProof/>
          </w:rPr>
          <w:t>Table 5.6 Destination ChOICE Alternatives for OR-RAMP - DestinationChoiceAlternatives.csv</w:t>
        </w:r>
        <w:r w:rsidR="00EA7948">
          <w:rPr>
            <w:noProof/>
            <w:webHidden/>
          </w:rPr>
          <w:tab/>
        </w:r>
        <w:r w:rsidR="00EA7948">
          <w:rPr>
            <w:noProof/>
            <w:webHidden/>
          </w:rPr>
          <w:fldChar w:fldCharType="begin"/>
        </w:r>
        <w:r w:rsidR="00EA7948">
          <w:rPr>
            <w:noProof/>
            <w:webHidden/>
          </w:rPr>
          <w:instrText xml:space="preserve"> PAGEREF _Toc484186515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A8B866C" w14:textId="089ACD2B" w:rsidR="00EA7948" w:rsidRDefault="003A62C2">
      <w:pPr>
        <w:pStyle w:val="TableofFigures"/>
        <w:rPr>
          <w:rFonts w:asciiTheme="minorHAnsi" w:eastAsiaTheme="minorEastAsia" w:hAnsiTheme="minorHAnsi"/>
          <w:b w:val="0"/>
          <w:caps w:val="0"/>
          <w:noProof/>
          <w:color w:val="auto"/>
          <w:sz w:val="22"/>
        </w:rPr>
      </w:pPr>
      <w:hyperlink w:anchor="_Toc484186516" w:history="1">
        <w:r w:rsidR="00EA7948" w:rsidRPr="00B539AC">
          <w:rPr>
            <w:rStyle w:val="Hyperlink"/>
            <w:noProof/>
          </w:rPr>
          <w:t>Table 5.7 Sample of Alternatives TAZ Distances Alternatives for OR-RAMP - SoaTazDistAlternatives.csv</w:t>
        </w:r>
        <w:r w:rsidR="00EA7948">
          <w:rPr>
            <w:noProof/>
            <w:webHidden/>
          </w:rPr>
          <w:tab/>
        </w:r>
        <w:r w:rsidR="00EA7948">
          <w:rPr>
            <w:noProof/>
            <w:webHidden/>
          </w:rPr>
          <w:fldChar w:fldCharType="begin"/>
        </w:r>
        <w:r w:rsidR="00EA7948">
          <w:rPr>
            <w:noProof/>
            <w:webHidden/>
          </w:rPr>
          <w:instrText xml:space="preserve"> PAGEREF _Toc484186516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65B0BB31" w14:textId="738CDD4A" w:rsidR="00EA7948" w:rsidRDefault="003A62C2">
      <w:pPr>
        <w:pStyle w:val="TableofFigures"/>
        <w:rPr>
          <w:rFonts w:asciiTheme="minorHAnsi" w:eastAsiaTheme="minorEastAsia" w:hAnsiTheme="minorHAnsi"/>
          <w:b w:val="0"/>
          <w:caps w:val="0"/>
          <w:noProof/>
          <w:color w:val="auto"/>
          <w:sz w:val="22"/>
        </w:rPr>
      </w:pPr>
      <w:hyperlink w:anchor="_Toc484186517" w:history="1">
        <w:r w:rsidR="00EA7948" w:rsidRPr="00B539AC">
          <w:rPr>
            <w:rStyle w:val="Hyperlink"/>
            <w:noProof/>
          </w:rPr>
          <w:t>Table 5.8 park Location sampling Alternatives for OR-RAMP - ParkLocationSampleAlts.csv</w:t>
        </w:r>
        <w:r w:rsidR="00EA7948">
          <w:rPr>
            <w:noProof/>
            <w:webHidden/>
          </w:rPr>
          <w:tab/>
        </w:r>
        <w:r w:rsidR="00EA7948">
          <w:rPr>
            <w:noProof/>
            <w:webHidden/>
          </w:rPr>
          <w:fldChar w:fldCharType="begin"/>
        </w:r>
        <w:r w:rsidR="00EA7948">
          <w:rPr>
            <w:noProof/>
            <w:webHidden/>
          </w:rPr>
          <w:instrText xml:space="preserve"> PAGEREF _Toc484186517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80A3E76" w14:textId="791044CB" w:rsidR="00EA7948" w:rsidRDefault="003A62C2">
      <w:pPr>
        <w:pStyle w:val="TableofFigures"/>
        <w:rPr>
          <w:rFonts w:asciiTheme="minorHAnsi" w:eastAsiaTheme="minorEastAsia" w:hAnsiTheme="minorHAnsi"/>
          <w:b w:val="0"/>
          <w:caps w:val="0"/>
          <w:noProof/>
          <w:color w:val="auto"/>
          <w:sz w:val="22"/>
        </w:rPr>
      </w:pPr>
      <w:hyperlink w:anchor="_Toc484186518" w:history="1">
        <w:r w:rsidR="00EA7948" w:rsidRPr="00B539AC">
          <w:rPr>
            <w:rStyle w:val="Hyperlink"/>
            <w:noProof/>
          </w:rPr>
          <w:t>Table 5.9 CVM Outputs</w:t>
        </w:r>
        <w:r w:rsidR="00EA7948">
          <w:rPr>
            <w:noProof/>
            <w:webHidden/>
          </w:rPr>
          <w:tab/>
        </w:r>
        <w:r w:rsidR="00EA7948">
          <w:rPr>
            <w:noProof/>
            <w:webHidden/>
          </w:rPr>
          <w:fldChar w:fldCharType="begin"/>
        </w:r>
        <w:r w:rsidR="00EA7948">
          <w:rPr>
            <w:noProof/>
            <w:webHidden/>
          </w:rPr>
          <w:instrText xml:space="preserve"> PAGEREF _Toc484186518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C0B11C7" w14:textId="486B7D84" w:rsidR="00EA7948" w:rsidRDefault="003A62C2">
      <w:pPr>
        <w:pStyle w:val="TableofFigures"/>
        <w:rPr>
          <w:rFonts w:asciiTheme="minorHAnsi" w:eastAsiaTheme="minorEastAsia" w:hAnsiTheme="minorHAnsi"/>
          <w:b w:val="0"/>
          <w:caps w:val="0"/>
          <w:noProof/>
          <w:color w:val="auto"/>
          <w:sz w:val="22"/>
        </w:rPr>
      </w:pPr>
      <w:hyperlink w:anchor="_Toc484186519" w:history="1">
        <w:r w:rsidR="00EA7948" w:rsidRPr="00B539AC">
          <w:rPr>
            <w:rStyle w:val="Hyperlink"/>
            <w:noProof/>
          </w:rPr>
          <w:t>Table 5.10 SWIm External MODEL Outputs</w:t>
        </w:r>
        <w:r w:rsidR="00EA7948">
          <w:rPr>
            <w:noProof/>
            <w:webHidden/>
          </w:rPr>
          <w:tab/>
        </w:r>
        <w:r w:rsidR="00EA7948">
          <w:rPr>
            <w:noProof/>
            <w:webHidden/>
          </w:rPr>
          <w:fldChar w:fldCharType="begin"/>
        </w:r>
        <w:r w:rsidR="00EA7948">
          <w:rPr>
            <w:noProof/>
            <w:webHidden/>
          </w:rPr>
          <w:instrText xml:space="preserve"> PAGEREF _Toc484186519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5FB5E21F" w14:textId="1660C2B6" w:rsidR="00EA7948" w:rsidRDefault="003A62C2">
      <w:pPr>
        <w:pStyle w:val="TableofFigures"/>
        <w:rPr>
          <w:rFonts w:asciiTheme="minorHAnsi" w:eastAsiaTheme="minorEastAsia" w:hAnsiTheme="minorHAnsi"/>
          <w:b w:val="0"/>
          <w:caps w:val="0"/>
          <w:noProof/>
          <w:color w:val="auto"/>
          <w:sz w:val="22"/>
        </w:rPr>
      </w:pPr>
      <w:hyperlink w:anchor="_Toc484186520" w:history="1">
        <w:r w:rsidR="00EA7948" w:rsidRPr="00B539AC">
          <w:rPr>
            <w:rStyle w:val="Hyperlink"/>
            <w:noProof/>
          </w:rPr>
          <w:t>Table 5.11 TAP Skim Matrices - tap_skim_&lt;TOD&gt; _set&lt;SETID&gt;.omx</w:t>
        </w:r>
        <w:r w:rsidR="00EA7948">
          <w:rPr>
            <w:noProof/>
            <w:webHidden/>
          </w:rPr>
          <w:tab/>
        </w:r>
        <w:r w:rsidR="00EA7948">
          <w:rPr>
            <w:noProof/>
            <w:webHidden/>
          </w:rPr>
          <w:fldChar w:fldCharType="begin"/>
        </w:r>
        <w:r w:rsidR="00EA7948">
          <w:rPr>
            <w:noProof/>
            <w:webHidden/>
          </w:rPr>
          <w:instrText xml:space="preserve"> PAGEREF _Toc484186520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5FB0AF81" w14:textId="192E8603" w:rsidR="00EA7948" w:rsidRDefault="003A62C2">
      <w:pPr>
        <w:pStyle w:val="TableofFigures"/>
        <w:rPr>
          <w:rFonts w:asciiTheme="minorHAnsi" w:eastAsiaTheme="minorEastAsia" w:hAnsiTheme="minorHAnsi"/>
          <w:b w:val="0"/>
          <w:caps w:val="0"/>
          <w:noProof/>
          <w:color w:val="auto"/>
          <w:sz w:val="22"/>
        </w:rPr>
      </w:pPr>
      <w:hyperlink w:anchor="_Toc484186521" w:history="1">
        <w:r w:rsidR="00EA7948" w:rsidRPr="00B539AC">
          <w:rPr>
            <w:rStyle w:val="Hyperlink"/>
            <w:noProof/>
          </w:rPr>
          <w:t>Table 5.12 MAZ to MAZ Distances (Bike and WALK) - maz2maz_&lt;Bike|WALK&gt;.csv</w:t>
        </w:r>
        <w:r w:rsidR="00EA7948">
          <w:rPr>
            <w:noProof/>
            <w:webHidden/>
          </w:rPr>
          <w:tab/>
        </w:r>
        <w:r w:rsidR="00EA7948">
          <w:rPr>
            <w:noProof/>
            <w:webHidden/>
          </w:rPr>
          <w:fldChar w:fldCharType="begin"/>
        </w:r>
        <w:r w:rsidR="00EA7948">
          <w:rPr>
            <w:noProof/>
            <w:webHidden/>
          </w:rPr>
          <w:instrText xml:space="preserve"> PAGEREF _Toc484186521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1849C574" w14:textId="60768A8D" w:rsidR="00EA7948" w:rsidRDefault="003A62C2">
      <w:pPr>
        <w:pStyle w:val="TableofFigures"/>
        <w:rPr>
          <w:rFonts w:asciiTheme="minorHAnsi" w:eastAsiaTheme="minorEastAsia" w:hAnsiTheme="minorHAnsi"/>
          <w:b w:val="0"/>
          <w:caps w:val="0"/>
          <w:noProof/>
          <w:color w:val="auto"/>
          <w:sz w:val="22"/>
        </w:rPr>
      </w:pPr>
      <w:hyperlink w:anchor="_Toc484186522" w:history="1">
        <w:r w:rsidR="00EA7948" w:rsidRPr="00B539AC">
          <w:rPr>
            <w:rStyle w:val="Hyperlink"/>
            <w:noProof/>
          </w:rPr>
          <w:t>Table 5.13 TAP to MAZ Distances (Bike and WALK) - tap2maz_&lt;BIKE|Walk&gt;.csv</w:t>
        </w:r>
        <w:r w:rsidR="00EA7948">
          <w:rPr>
            <w:noProof/>
            <w:webHidden/>
          </w:rPr>
          <w:tab/>
        </w:r>
        <w:r w:rsidR="00EA7948">
          <w:rPr>
            <w:noProof/>
            <w:webHidden/>
          </w:rPr>
          <w:fldChar w:fldCharType="begin"/>
        </w:r>
        <w:r w:rsidR="00EA7948">
          <w:rPr>
            <w:noProof/>
            <w:webHidden/>
          </w:rPr>
          <w:instrText xml:space="preserve"> PAGEREF _Toc484186522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6128A198" w14:textId="22CEDE5E" w:rsidR="00EA7948" w:rsidRDefault="003A62C2">
      <w:pPr>
        <w:pStyle w:val="TableofFigures"/>
        <w:rPr>
          <w:rFonts w:asciiTheme="minorHAnsi" w:eastAsiaTheme="minorEastAsia" w:hAnsiTheme="minorHAnsi"/>
          <w:b w:val="0"/>
          <w:caps w:val="0"/>
          <w:noProof/>
          <w:color w:val="auto"/>
          <w:sz w:val="22"/>
        </w:rPr>
      </w:pPr>
      <w:hyperlink w:anchor="_Toc484186523" w:history="1">
        <w:r w:rsidR="00EA7948" w:rsidRPr="00B539AC">
          <w:rPr>
            <w:rStyle w:val="Hyperlink"/>
            <w:noProof/>
          </w:rPr>
          <w:t>Table 5.14 TAZ to NEAR TAPS ImpedanceS for DRIVE TRANSIT - drive_taz_tap.csv</w:t>
        </w:r>
        <w:r w:rsidR="00EA7948">
          <w:rPr>
            <w:noProof/>
            <w:webHidden/>
          </w:rPr>
          <w:tab/>
        </w:r>
        <w:r w:rsidR="00EA7948">
          <w:rPr>
            <w:noProof/>
            <w:webHidden/>
          </w:rPr>
          <w:fldChar w:fldCharType="begin"/>
        </w:r>
        <w:r w:rsidR="00EA7948">
          <w:rPr>
            <w:noProof/>
            <w:webHidden/>
          </w:rPr>
          <w:instrText xml:space="preserve"> PAGEREF _Toc484186523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6ECC35BC" w14:textId="01F5CD08" w:rsidR="00EA7948" w:rsidRDefault="003A62C2">
      <w:pPr>
        <w:pStyle w:val="TableofFigures"/>
        <w:rPr>
          <w:rFonts w:asciiTheme="minorHAnsi" w:eastAsiaTheme="minorEastAsia" w:hAnsiTheme="minorHAnsi"/>
          <w:b w:val="0"/>
          <w:caps w:val="0"/>
          <w:noProof/>
          <w:color w:val="auto"/>
          <w:sz w:val="22"/>
        </w:rPr>
      </w:pPr>
      <w:hyperlink w:anchor="_Toc484186524" w:history="1">
        <w:r w:rsidR="00EA7948" w:rsidRPr="00B539AC">
          <w:rPr>
            <w:rStyle w:val="Hyperlink"/>
            <w:noProof/>
          </w:rPr>
          <w:t>Table 5.15 TAZ Skim Matrices - taz_skim_&lt;DSEG&gt; _&lt;TOD&gt;.omx</w:t>
        </w:r>
        <w:r w:rsidR="00EA7948">
          <w:rPr>
            <w:noProof/>
            <w:webHidden/>
          </w:rPr>
          <w:tab/>
        </w:r>
        <w:r w:rsidR="00EA7948">
          <w:rPr>
            <w:noProof/>
            <w:webHidden/>
          </w:rPr>
          <w:fldChar w:fldCharType="begin"/>
        </w:r>
        <w:r w:rsidR="00EA7948">
          <w:rPr>
            <w:noProof/>
            <w:webHidden/>
          </w:rPr>
          <w:instrText xml:space="preserve"> PAGEREF _Toc484186524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2B364E41" w14:textId="39C93336" w:rsidR="00EA7948" w:rsidRDefault="003A62C2">
      <w:pPr>
        <w:pStyle w:val="TableofFigures"/>
        <w:rPr>
          <w:rFonts w:asciiTheme="minorHAnsi" w:eastAsiaTheme="minorEastAsia" w:hAnsiTheme="minorHAnsi"/>
          <w:b w:val="0"/>
          <w:caps w:val="0"/>
          <w:noProof/>
          <w:color w:val="auto"/>
          <w:sz w:val="22"/>
        </w:rPr>
      </w:pPr>
      <w:hyperlink w:anchor="_Toc484186525" w:history="1">
        <w:r w:rsidR="00EA7948" w:rsidRPr="00B539AC">
          <w:rPr>
            <w:rStyle w:val="Hyperlink"/>
            <w:noProof/>
          </w:rPr>
          <w:t>Table 5.16 TAZ Skim Definitions</w:t>
        </w:r>
        <w:r w:rsidR="00EA7948">
          <w:rPr>
            <w:noProof/>
            <w:webHidden/>
          </w:rPr>
          <w:tab/>
        </w:r>
        <w:r w:rsidR="00EA7948">
          <w:rPr>
            <w:noProof/>
            <w:webHidden/>
          </w:rPr>
          <w:fldChar w:fldCharType="begin"/>
        </w:r>
        <w:r w:rsidR="00EA7948">
          <w:rPr>
            <w:noProof/>
            <w:webHidden/>
          </w:rPr>
          <w:instrText xml:space="preserve"> PAGEREF _Toc484186525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5D64EF40" w14:textId="6EA6F84A" w:rsidR="00EA7948" w:rsidRDefault="003A62C2">
      <w:pPr>
        <w:pStyle w:val="TableofFigures"/>
        <w:rPr>
          <w:rFonts w:asciiTheme="minorHAnsi" w:eastAsiaTheme="minorEastAsia" w:hAnsiTheme="minorHAnsi"/>
          <w:b w:val="0"/>
          <w:caps w:val="0"/>
          <w:noProof/>
          <w:color w:val="auto"/>
          <w:sz w:val="22"/>
        </w:rPr>
      </w:pPr>
      <w:hyperlink w:anchor="_Toc484186526" w:history="1">
        <w:r w:rsidR="00EA7948" w:rsidRPr="00B539AC">
          <w:rPr>
            <w:rStyle w:val="Hyperlink"/>
            <w:noProof/>
          </w:rPr>
          <w:t>Table 5.17 Individual TouRS File - indivTourData_&lt;iteration&gt;.csv</w:t>
        </w:r>
        <w:r w:rsidR="00EA7948">
          <w:rPr>
            <w:noProof/>
            <w:webHidden/>
          </w:rPr>
          <w:tab/>
        </w:r>
        <w:r w:rsidR="00EA7948">
          <w:rPr>
            <w:noProof/>
            <w:webHidden/>
          </w:rPr>
          <w:fldChar w:fldCharType="begin"/>
        </w:r>
        <w:r w:rsidR="00EA7948">
          <w:rPr>
            <w:noProof/>
            <w:webHidden/>
          </w:rPr>
          <w:instrText xml:space="preserve"> PAGEREF _Toc484186526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043B49B6" w14:textId="2EAC4F51" w:rsidR="00EA7948" w:rsidRDefault="003A62C2">
      <w:pPr>
        <w:pStyle w:val="TableofFigures"/>
        <w:rPr>
          <w:rFonts w:asciiTheme="minorHAnsi" w:eastAsiaTheme="minorEastAsia" w:hAnsiTheme="minorHAnsi"/>
          <w:b w:val="0"/>
          <w:caps w:val="0"/>
          <w:noProof/>
          <w:color w:val="auto"/>
          <w:sz w:val="22"/>
        </w:rPr>
      </w:pPr>
      <w:hyperlink w:anchor="_Toc484186527" w:history="1">
        <w:r w:rsidR="00EA7948" w:rsidRPr="00B539AC">
          <w:rPr>
            <w:rStyle w:val="Hyperlink"/>
            <w:noProof/>
          </w:rPr>
          <w:t>Table 5.18 InDvidUal Trips File - indivTripData_&lt;iteration&gt;.csv</w:t>
        </w:r>
        <w:r w:rsidR="00EA7948">
          <w:rPr>
            <w:noProof/>
            <w:webHidden/>
          </w:rPr>
          <w:tab/>
        </w:r>
        <w:r w:rsidR="00EA7948">
          <w:rPr>
            <w:noProof/>
            <w:webHidden/>
          </w:rPr>
          <w:fldChar w:fldCharType="begin"/>
        </w:r>
        <w:r w:rsidR="00EA7948">
          <w:rPr>
            <w:noProof/>
            <w:webHidden/>
          </w:rPr>
          <w:instrText xml:space="preserve"> PAGEREF _Toc484186527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1878E53" w14:textId="601AFFEC" w:rsidR="00EA7948" w:rsidRDefault="003A62C2">
      <w:pPr>
        <w:pStyle w:val="TableofFigures"/>
        <w:rPr>
          <w:rFonts w:asciiTheme="minorHAnsi" w:eastAsiaTheme="minorEastAsia" w:hAnsiTheme="minorHAnsi"/>
          <w:b w:val="0"/>
          <w:caps w:val="0"/>
          <w:noProof/>
          <w:color w:val="auto"/>
          <w:sz w:val="22"/>
        </w:rPr>
      </w:pPr>
      <w:hyperlink w:anchor="_Toc484186528" w:history="1">
        <w:r w:rsidR="00EA7948" w:rsidRPr="00B539AC">
          <w:rPr>
            <w:rStyle w:val="Hyperlink"/>
            <w:noProof/>
          </w:rPr>
          <w:t>Table 5.19 Joint TourS File - jointTourData_&lt;iteration&gt;.csv</w:t>
        </w:r>
        <w:r w:rsidR="00EA7948">
          <w:rPr>
            <w:noProof/>
            <w:webHidden/>
          </w:rPr>
          <w:tab/>
        </w:r>
        <w:r w:rsidR="00EA7948">
          <w:rPr>
            <w:noProof/>
            <w:webHidden/>
          </w:rPr>
          <w:fldChar w:fldCharType="begin"/>
        </w:r>
        <w:r w:rsidR="00EA7948">
          <w:rPr>
            <w:noProof/>
            <w:webHidden/>
          </w:rPr>
          <w:instrText xml:space="preserve"> PAGEREF _Toc484186528 \h </w:instrText>
        </w:r>
        <w:r w:rsidR="00EA7948">
          <w:rPr>
            <w:noProof/>
            <w:webHidden/>
          </w:rPr>
        </w:r>
        <w:r w:rsidR="00EA7948">
          <w:rPr>
            <w:noProof/>
            <w:webHidden/>
          </w:rPr>
          <w:fldChar w:fldCharType="separate"/>
        </w:r>
        <w:r w:rsidR="00EA7948">
          <w:rPr>
            <w:noProof/>
            <w:webHidden/>
          </w:rPr>
          <w:t>86</w:t>
        </w:r>
        <w:r w:rsidR="00EA7948">
          <w:rPr>
            <w:noProof/>
            <w:webHidden/>
          </w:rPr>
          <w:fldChar w:fldCharType="end"/>
        </w:r>
      </w:hyperlink>
    </w:p>
    <w:p w14:paraId="786C03BB" w14:textId="15383F72" w:rsidR="00EA7948" w:rsidRDefault="003A62C2">
      <w:pPr>
        <w:pStyle w:val="TableofFigures"/>
        <w:rPr>
          <w:rFonts w:asciiTheme="minorHAnsi" w:eastAsiaTheme="minorEastAsia" w:hAnsiTheme="minorHAnsi"/>
          <w:b w:val="0"/>
          <w:caps w:val="0"/>
          <w:noProof/>
          <w:color w:val="auto"/>
          <w:sz w:val="22"/>
        </w:rPr>
      </w:pPr>
      <w:hyperlink w:anchor="_Toc484186529" w:history="1">
        <w:r w:rsidR="00EA7948" w:rsidRPr="00B539AC">
          <w:rPr>
            <w:rStyle w:val="Hyperlink"/>
            <w:noProof/>
          </w:rPr>
          <w:t>Table 5.20 JoiNT Trips File - jointTripData_&lt;iteration&gt;.csv</w:t>
        </w:r>
        <w:r w:rsidR="00EA7948">
          <w:rPr>
            <w:noProof/>
            <w:webHidden/>
          </w:rPr>
          <w:tab/>
        </w:r>
        <w:r w:rsidR="00EA7948">
          <w:rPr>
            <w:noProof/>
            <w:webHidden/>
          </w:rPr>
          <w:fldChar w:fldCharType="begin"/>
        </w:r>
        <w:r w:rsidR="00EA7948">
          <w:rPr>
            <w:noProof/>
            <w:webHidden/>
          </w:rPr>
          <w:instrText xml:space="preserve"> PAGEREF _Toc484186529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62D80741" w14:textId="61300756" w:rsidR="00EA7948" w:rsidRDefault="003A62C2">
      <w:pPr>
        <w:pStyle w:val="TableofFigures"/>
        <w:rPr>
          <w:rFonts w:asciiTheme="minorHAnsi" w:eastAsiaTheme="minorEastAsia" w:hAnsiTheme="minorHAnsi"/>
          <w:b w:val="0"/>
          <w:caps w:val="0"/>
          <w:noProof/>
          <w:color w:val="auto"/>
          <w:sz w:val="22"/>
        </w:rPr>
      </w:pPr>
      <w:hyperlink w:anchor="_Toc484186530" w:history="1">
        <w:r w:rsidR="00EA7948" w:rsidRPr="00B539AC">
          <w:rPr>
            <w:rStyle w:val="Hyperlink"/>
            <w:noProof/>
          </w:rPr>
          <w:t>Table 5.21 Tour and TRIP Modes COdes</w:t>
        </w:r>
        <w:r w:rsidR="00EA7948">
          <w:rPr>
            <w:noProof/>
            <w:webHidden/>
          </w:rPr>
          <w:tab/>
        </w:r>
        <w:r w:rsidR="00EA7948">
          <w:rPr>
            <w:noProof/>
            <w:webHidden/>
          </w:rPr>
          <w:fldChar w:fldCharType="begin"/>
        </w:r>
        <w:r w:rsidR="00EA7948">
          <w:rPr>
            <w:noProof/>
            <w:webHidden/>
          </w:rPr>
          <w:instrText xml:space="preserve"> PAGEREF _Toc484186530 \h </w:instrText>
        </w:r>
        <w:r w:rsidR="00EA7948">
          <w:rPr>
            <w:noProof/>
            <w:webHidden/>
          </w:rPr>
        </w:r>
        <w:r w:rsidR="00EA7948">
          <w:rPr>
            <w:noProof/>
            <w:webHidden/>
          </w:rPr>
          <w:fldChar w:fldCharType="separate"/>
        </w:r>
        <w:r w:rsidR="00EA7948">
          <w:rPr>
            <w:noProof/>
            <w:webHidden/>
          </w:rPr>
          <w:t>88</w:t>
        </w:r>
        <w:r w:rsidR="00EA7948">
          <w:rPr>
            <w:noProof/>
            <w:webHidden/>
          </w:rPr>
          <w:fldChar w:fldCharType="end"/>
        </w:r>
      </w:hyperlink>
    </w:p>
    <w:p w14:paraId="149B3F3A" w14:textId="3F398BE0" w:rsidR="00EA7948" w:rsidRDefault="003A62C2">
      <w:pPr>
        <w:pStyle w:val="TableofFigures"/>
        <w:rPr>
          <w:rFonts w:asciiTheme="minorHAnsi" w:eastAsiaTheme="minorEastAsia" w:hAnsiTheme="minorHAnsi"/>
          <w:b w:val="0"/>
          <w:caps w:val="0"/>
          <w:noProof/>
          <w:color w:val="auto"/>
          <w:sz w:val="22"/>
        </w:rPr>
      </w:pPr>
      <w:hyperlink w:anchor="_Toc484186531" w:history="1">
        <w:r w:rsidR="00EA7948" w:rsidRPr="00B539AC">
          <w:rPr>
            <w:rStyle w:val="Hyperlink"/>
            <w:noProof/>
          </w:rPr>
          <w:t>Table 5.22 Demand Matrices</w:t>
        </w:r>
        <w:r w:rsidR="00EA7948">
          <w:rPr>
            <w:noProof/>
            <w:webHidden/>
          </w:rPr>
          <w:tab/>
        </w:r>
        <w:r w:rsidR="00EA7948">
          <w:rPr>
            <w:noProof/>
            <w:webHidden/>
          </w:rPr>
          <w:fldChar w:fldCharType="begin"/>
        </w:r>
        <w:r w:rsidR="00EA7948">
          <w:rPr>
            <w:noProof/>
            <w:webHidden/>
          </w:rPr>
          <w:instrText xml:space="preserve"> PAGEREF _Toc484186531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22D55C27" w14:textId="5B90FADD" w:rsidR="00EA7948" w:rsidRDefault="003A62C2">
      <w:pPr>
        <w:pStyle w:val="TableofFigures"/>
        <w:rPr>
          <w:rFonts w:asciiTheme="minorHAnsi" w:eastAsiaTheme="minorEastAsia" w:hAnsiTheme="minorHAnsi"/>
          <w:b w:val="0"/>
          <w:caps w:val="0"/>
          <w:noProof/>
          <w:color w:val="auto"/>
          <w:sz w:val="22"/>
        </w:rPr>
      </w:pPr>
      <w:hyperlink w:anchor="_Toc484186532" w:history="1">
        <w:r w:rsidR="00EA7948" w:rsidRPr="00B539AC">
          <w:rPr>
            <w:rStyle w:val="Hyperlink"/>
            <w:noProof/>
          </w:rPr>
          <w:t>Table 5.23 Common ASSignMENT OutputS - taz_skim_&lt;tod&gt;_speed.ver, tap_skim_&lt;tod&gt;_speed_set&lt;setid&gt;.ver</w:t>
        </w:r>
        <w:r w:rsidR="00EA7948">
          <w:rPr>
            <w:noProof/>
            <w:webHidden/>
          </w:rPr>
          <w:tab/>
        </w:r>
        <w:r w:rsidR="00EA7948">
          <w:rPr>
            <w:noProof/>
            <w:webHidden/>
          </w:rPr>
          <w:fldChar w:fldCharType="begin"/>
        </w:r>
        <w:r w:rsidR="00EA7948">
          <w:rPr>
            <w:noProof/>
            <w:webHidden/>
          </w:rPr>
          <w:instrText xml:space="preserve"> PAGEREF _Toc484186532 \h </w:instrText>
        </w:r>
        <w:r w:rsidR="00EA7948">
          <w:rPr>
            <w:noProof/>
            <w:webHidden/>
          </w:rPr>
        </w:r>
        <w:r w:rsidR="00EA7948">
          <w:rPr>
            <w:noProof/>
            <w:webHidden/>
          </w:rPr>
          <w:fldChar w:fldCharType="separate"/>
        </w:r>
        <w:r w:rsidR="00EA7948">
          <w:rPr>
            <w:noProof/>
            <w:webHidden/>
          </w:rPr>
          <w:t>91</w:t>
        </w:r>
        <w:r w:rsidR="00EA7948">
          <w:rPr>
            <w:noProof/>
            <w:webHidden/>
          </w:rPr>
          <w:fldChar w:fldCharType="end"/>
        </w:r>
      </w:hyperlink>
    </w:p>
    <w:p w14:paraId="6E3D13F7" w14:textId="1F344BBF" w:rsidR="00EA7948" w:rsidRDefault="003A62C2">
      <w:pPr>
        <w:pStyle w:val="TableofFigures"/>
        <w:rPr>
          <w:rFonts w:asciiTheme="minorHAnsi" w:eastAsiaTheme="minorEastAsia" w:hAnsiTheme="minorHAnsi"/>
          <w:b w:val="0"/>
          <w:caps w:val="0"/>
          <w:noProof/>
          <w:color w:val="auto"/>
          <w:sz w:val="22"/>
        </w:rPr>
      </w:pPr>
      <w:hyperlink w:anchor="_Toc484186533" w:history="1">
        <w:r w:rsidR="00EA7948" w:rsidRPr="00B539AC">
          <w:rPr>
            <w:rStyle w:val="Hyperlink"/>
            <w:noProof/>
          </w:rPr>
          <w:t>Table 9.1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_Toc484186533 \h </w:instrText>
        </w:r>
        <w:r w:rsidR="00EA7948">
          <w:rPr>
            <w:noProof/>
            <w:webHidden/>
          </w:rPr>
        </w:r>
        <w:r w:rsidR="00EA7948">
          <w:rPr>
            <w:noProof/>
            <w:webHidden/>
          </w:rPr>
          <w:fldChar w:fldCharType="separate"/>
        </w:r>
        <w:r w:rsidR="00EA7948">
          <w:rPr>
            <w:noProof/>
            <w:webHidden/>
          </w:rPr>
          <w:t>98</w:t>
        </w:r>
        <w:r w:rsidR="00EA7948">
          <w:rPr>
            <w:noProof/>
            <w:webHidden/>
          </w:rPr>
          <w:fldChar w:fldCharType="end"/>
        </w:r>
      </w:hyperlink>
    </w:p>
    <w:p w14:paraId="3833D5BB" w14:textId="10843FE9" w:rsidR="00EA7948" w:rsidRDefault="003A62C2">
      <w:pPr>
        <w:pStyle w:val="TableofFigures"/>
        <w:rPr>
          <w:rFonts w:asciiTheme="minorHAnsi" w:eastAsiaTheme="minorEastAsia" w:hAnsiTheme="minorHAnsi"/>
          <w:b w:val="0"/>
          <w:caps w:val="0"/>
          <w:noProof/>
          <w:color w:val="auto"/>
          <w:sz w:val="22"/>
        </w:rPr>
      </w:pPr>
      <w:hyperlink w:anchor="_Toc484186534" w:history="1">
        <w:r w:rsidR="00EA7948" w:rsidRPr="00B539AC">
          <w:rPr>
            <w:rStyle w:val="Hyperlink"/>
            <w:noProof/>
          </w:rPr>
          <w:t>Table 10.1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_Toc484186534 \h </w:instrText>
        </w:r>
        <w:r w:rsidR="00EA7948">
          <w:rPr>
            <w:noProof/>
            <w:webHidden/>
          </w:rPr>
        </w:r>
        <w:r w:rsidR="00EA7948">
          <w:rPr>
            <w:noProof/>
            <w:webHidden/>
          </w:rPr>
          <w:fldChar w:fldCharType="separate"/>
        </w:r>
        <w:r w:rsidR="00EA7948">
          <w:rPr>
            <w:noProof/>
            <w:webHidden/>
          </w:rPr>
          <w:t>100</w:t>
        </w:r>
        <w:r w:rsidR="00EA7948">
          <w:rPr>
            <w:noProof/>
            <w:webHidden/>
          </w:rPr>
          <w:fldChar w:fldCharType="end"/>
        </w:r>
      </w:hyperlink>
    </w:p>
    <w:p w14:paraId="379B2919" w14:textId="7AE86F91" w:rsidR="00EA7948" w:rsidRDefault="003A62C2">
      <w:pPr>
        <w:pStyle w:val="TableofFigures"/>
        <w:rPr>
          <w:rFonts w:asciiTheme="minorHAnsi" w:eastAsiaTheme="minorEastAsia" w:hAnsiTheme="minorHAnsi"/>
          <w:b w:val="0"/>
          <w:caps w:val="0"/>
          <w:noProof/>
          <w:color w:val="auto"/>
          <w:sz w:val="22"/>
        </w:rPr>
      </w:pPr>
      <w:hyperlink w:anchor="_Toc484186535" w:history="1">
        <w:r w:rsidR="00EA7948" w:rsidRPr="00B539AC">
          <w:rPr>
            <w:rStyle w:val="Hyperlink"/>
            <w:noProof/>
          </w:rPr>
          <w:t>Table 11.1 MAZ Inputs and Their Source</w:t>
        </w:r>
        <w:r w:rsidR="00EA7948">
          <w:rPr>
            <w:noProof/>
            <w:webHidden/>
          </w:rPr>
          <w:tab/>
        </w:r>
        <w:r w:rsidR="00EA7948">
          <w:rPr>
            <w:noProof/>
            <w:webHidden/>
          </w:rPr>
          <w:fldChar w:fldCharType="begin"/>
        </w:r>
        <w:r w:rsidR="00EA7948">
          <w:rPr>
            <w:noProof/>
            <w:webHidden/>
          </w:rPr>
          <w:instrText xml:space="preserve"> PAGEREF _Toc484186535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7C9203A1" w14:textId="48771E41"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84186403"/>
      <w:bookmarkEnd w:id="0"/>
      <w:r>
        <w:lastRenderedPageBreak/>
        <w:t>overview</w:t>
      </w:r>
      <w:bookmarkEnd w:id="1"/>
    </w:p>
    <w:p w14:paraId="5B76623F" w14:textId="7804270E" w:rsidR="00A36FE5" w:rsidRDefault="003143F5" w:rsidP="00657FD8">
      <w:pPr>
        <w:pStyle w:val="Heading2"/>
      </w:pPr>
      <w:bookmarkStart w:id="2" w:name="_Toc484186404"/>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14BC69F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A7948">
        <w:t xml:space="preserve">Figure </w:t>
      </w:r>
      <w:r w:rsidR="00EA7948">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A7948">
        <w:t xml:space="preserve">Figure </w:t>
      </w:r>
      <w:r w:rsidR="00EA7948">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4357E37A" w:rsidR="00D0719A" w:rsidRDefault="00D0719A" w:rsidP="000864F2">
      <w:pPr>
        <w:pStyle w:val="Caption"/>
        <w:jc w:val="center"/>
      </w:pPr>
      <w:bookmarkStart w:id="3" w:name="_Ref438132233"/>
      <w:bookmarkStart w:id="4" w:name="_Toc484186468"/>
      <w:r>
        <w:t xml:space="preserve">Figure </w:t>
      </w:r>
      <w:r w:rsidR="003A62C2">
        <w:fldChar w:fldCharType="begin"/>
      </w:r>
      <w:r w:rsidR="003A62C2">
        <w:instrText xml:space="preserve"> SEQ Figure \* ARABIC </w:instrText>
      </w:r>
      <w:r w:rsidR="003A62C2">
        <w:fldChar w:fldCharType="separate"/>
      </w:r>
      <w:r w:rsidR="00EA7948">
        <w:rPr>
          <w:noProof/>
        </w:rPr>
        <w:t>1</w:t>
      </w:r>
      <w:r w:rsidR="003A62C2">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258ECC35" w:rsidR="003808E4" w:rsidRDefault="003808E4" w:rsidP="003808E4">
      <w:pPr>
        <w:pStyle w:val="Caption"/>
        <w:jc w:val="center"/>
      </w:pPr>
      <w:bookmarkStart w:id="5" w:name="_Ref438129232"/>
      <w:bookmarkStart w:id="6" w:name="_Ref438129226"/>
      <w:bookmarkStart w:id="7" w:name="_Toc484186469"/>
      <w:r>
        <w:t xml:space="preserve">Figure </w:t>
      </w:r>
      <w:r w:rsidR="003A62C2">
        <w:fldChar w:fldCharType="begin"/>
      </w:r>
      <w:r w:rsidR="003A62C2">
        <w:instrText xml:space="preserve"> SEQ Figure \* ARABIC </w:instrText>
      </w:r>
      <w:r w:rsidR="003A62C2">
        <w:fldChar w:fldCharType="separate"/>
      </w:r>
      <w:r w:rsidR="00EA7948">
        <w:rPr>
          <w:noProof/>
        </w:rPr>
        <w:t>2</w:t>
      </w:r>
      <w:r w:rsidR="003A62C2">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84186405"/>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84186406"/>
      <w:r>
        <w:lastRenderedPageBreak/>
        <w:t>HARDWARE AND SOFTWARE SETUP</w:t>
      </w:r>
      <w:bookmarkEnd w:id="11"/>
    </w:p>
    <w:p w14:paraId="6FBA5C5A" w14:textId="1D879B77" w:rsidR="003525CD" w:rsidRDefault="00E72C5E" w:rsidP="00657FD8">
      <w:pPr>
        <w:pStyle w:val="Heading2"/>
      </w:pPr>
      <w:bookmarkStart w:id="12" w:name="_Toc484186407"/>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84186408"/>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9500DC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84186409"/>
      <w:r w:rsidR="00D379A5">
        <w:t>Template Model</w:t>
      </w:r>
      <w:r w:rsidR="00232DCA">
        <w:t xml:space="preserve"> Setup</w:t>
      </w:r>
      <w:bookmarkEnd w:id="25"/>
      <w:bookmarkEnd w:id="26"/>
    </w:p>
    <w:p w14:paraId="4E8CDAB3" w14:textId="766CA38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A7948">
        <w:t xml:space="preserve">Figure </w:t>
      </w:r>
      <w:r w:rsidR="00EA7948">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C116C37" w:rsidR="00F16531" w:rsidRPr="00F61EB5" w:rsidRDefault="00F16531" w:rsidP="000B7EB4">
      <w:pPr>
        <w:pStyle w:val="Caption"/>
        <w:keepNext/>
        <w:jc w:val="center"/>
      </w:pPr>
      <w:bookmarkStart w:id="27" w:name="_Ref428286521"/>
      <w:bookmarkStart w:id="28" w:name="_Toc484186470"/>
      <w:r>
        <w:t xml:space="preserve">Figure </w:t>
      </w:r>
      <w:r w:rsidR="003A62C2">
        <w:fldChar w:fldCharType="begin"/>
      </w:r>
      <w:r w:rsidR="003A62C2">
        <w:instrText xml:space="preserve"> SEQ Figure \* ARABIC </w:instrText>
      </w:r>
      <w:r w:rsidR="003A62C2">
        <w:fldChar w:fldCharType="separate"/>
      </w:r>
      <w:r w:rsidR="00EA7948">
        <w:rPr>
          <w:noProof/>
        </w:rPr>
        <w:t>3</w:t>
      </w:r>
      <w:r w:rsidR="003A62C2">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config\jppf-clientLocal.properties, the jppf.local.execution.threads = 10 setting specifies how many threads are allocated to CT-RAMP</w:t>
      </w:r>
    </w:p>
    <w:p w14:paraId="7B12C647" w14:textId="547BDE96" w:rsidR="001D4D1E" w:rsidRDefault="001D4D1E" w:rsidP="001D4D1E">
      <w:pPr>
        <w:pStyle w:val="Heading2"/>
      </w:pPr>
      <w:bookmarkStart w:id="29" w:name="_Toc484186410"/>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84186411"/>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84186412"/>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84186413"/>
      <w:r w:rsidRPr="003A3559">
        <w:t xml:space="preserve">STEP 0 – </w:t>
      </w:r>
      <w:bookmarkEnd w:id="32"/>
      <w:r w:rsidR="00D379A5">
        <w:t>Set Properties</w:t>
      </w:r>
      <w:bookmarkEnd w:id="33"/>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84186414"/>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84186415"/>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15132899"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A7948" w:rsidRPr="000B0F7B">
        <w:t xml:space="preserve">Table </w:t>
      </w:r>
      <w:r w:rsidR="00EA7948">
        <w:rPr>
          <w:noProof/>
        </w:rPr>
        <w:t>4</w:t>
      </w:r>
      <w:r w:rsidR="00EA7948" w:rsidRPr="000B0F7B">
        <w:t>.</w:t>
      </w:r>
      <w:r w:rsidR="00EA7948">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w:t>
      </w:r>
      <w:commentRangeStart w:id="37"/>
      <w:r w:rsidR="00C70106">
        <w:t xml:space="preserve">This procedure generated a reasonable set of TAZ connectors that ODOT </w:t>
      </w:r>
      <w:del w:id="38" w:author="Joel Freedman" w:date="2017-06-05T10:45:00Z">
        <w:r w:rsidR="00C70106" w:rsidDel="00AD40CA">
          <w:delText xml:space="preserve">then </w:delText>
        </w:r>
      </w:del>
      <w:del w:id="39" w:author="Joel Freedman" w:date="2017-06-05T10:44:00Z">
        <w:r w:rsidR="00C70106" w:rsidDel="00AD40CA">
          <w:delText>cleaned-up</w:delText>
        </w:r>
      </w:del>
      <w:ins w:id="40" w:author="Joel Freedman" w:date="2017-06-05T10:44:00Z">
        <w:r w:rsidR="00AD40CA">
          <w:t>further edited</w:t>
        </w:r>
      </w:ins>
      <w:commentRangeEnd w:id="37"/>
      <w:ins w:id="41" w:author="Joel Freedman" w:date="2017-06-05T10:45:00Z">
        <w:r w:rsidR="00AD40CA">
          <w:rPr>
            <w:rStyle w:val="CommentReference"/>
            <w:rFonts w:ascii="Cambria" w:eastAsia="Times New Roman" w:hAnsi="Cambria" w:cs="Times New Roman"/>
            <w:color w:val="auto"/>
          </w:rPr>
          <w:commentReference w:id="37"/>
        </w:r>
      </w:ins>
      <w:r w:rsidR="00C70106">
        <w: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42" w:name="_Toc438073582"/>
      <w:bookmarkStart w:id="43" w:name="_Toc484186416"/>
      <w:r>
        <w:t>TAP Network</w:t>
      </w:r>
      <w:bookmarkEnd w:id="42"/>
      <w:bookmarkEnd w:id="43"/>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w:t>
      </w:r>
      <w:commentRangeStart w:id="44"/>
      <w:r w:rsidR="00C70106">
        <w:t xml:space="preserve">gets </w:t>
      </w:r>
      <w:commentRangeEnd w:id="44"/>
      <w:r w:rsidR="00AD40CA">
        <w:rPr>
          <w:rStyle w:val="CommentReference"/>
          <w:rFonts w:ascii="Cambria" w:eastAsia="Times New Roman" w:hAnsi="Cambria" w:cs="Times New Roman"/>
          <w:color w:val="auto"/>
        </w:rPr>
        <w:commentReference w:id="44"/>
      </w:r>
      <w:r w:rsidR="00C70106">
        <w:t xml:space="preserve">all candidate network nodes (all links except for freeways and ramps) and then </w:t>
      </w:r>
      <w:commentRangeStart w:id="45"/>
      <w:r w:rsidR="00C70106">
        <w:t xml:space="preserve">assigns </w:t>
      </w:r>
      <w:commentRangeEnd w:id="45"/>
      <w:r w:rsidR="00AD40CA">
        <w:rPr>
          <w:rStyle w:val="CommentReference"/>
          <w:rFonts w:ascii="Cambria" w:eastAsia="Times New Roman" w:hAnsi="Cambria" w:cs="Times New Roman"/>
          <w:color w:val="auto"/>
        </w:rPr>
        <w:commentReference w:id="45"/>
      </w:r>
      <w:r w:rsidR="00C70106">
        <w:t xml:space="preserve">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58E0F6A0"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EA7948" w:rsidRPr="000B0F7B">
        <w:t xml:space="preserve">Table </w:t>
      </w:r>
      <w:r w:rsidR="00EA7948">
        <w:rPr>
          <w:noProof/>
        </w:rPr>
        <w:t>5</w:t>
      </w:r>
      <w:r w:rsidR="00EA7948" w:rsidRPr="000B0F7B">
        <w:t>.</w:t>
      </w:r>
      <w:r w:rsidR="00EA7948">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w:t>
      </w:r>
      <w:commentRangeStart w:id="46"/>
      <w:r w:rsidR="00592E70">
        <w:t>building paths</w:t>
      </w:r>
      <w:commentRangeEnd w:id="46"/>
      <w:r w:rsidR="00AD40CA">
        <w:rPr>
          <w:rStyle w:val="CommentReference"/>
          <w:rFonts w:ascii="Cambria" w:eastAsia="Times New Roman" w:hAnsi="Cambria" w:cs="Times New Roman"/>
          <w:color w:val="auto"/>
        </w:rPr>
        <w:commentReference w:id="46"/>
      </w:r>
      <w:r w:rsidR="00592E70">
        <w:t xml:space="preserve">.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7" w:name="_Toc438073583"/>
      <w:bookmarkStart w:id="48" w:name="_Toc484186417"/>
      <w:r>
        <w:t>MAZ Network</w:t>
      </w:r>
      <w:bookmarkEnd w:id="47"/>
      <w:bookmarkEnd w:id="48"/>
    </w:p>
    <w:p w14:paraId="615A9A1C" w14:textId="6D9FA51D" w:rsidR="006E4376" w:rsidRDefault="006E4376" w:rsidP="006E4376">
      <w:pPr>
        <w:pStyle w:val="BodyParagraph"/>
      </w:pPr>
      <w:r>
        <w:t>The third network created is the MAZ network</w:t>
      </w:r>
      <w:r w:rsidR="004E5213">
        <w:t xml:space="preserve">, which is used to calculate non-motorized times and distances, including </w:t>
      </w:r>
      <w:commentRangeStart w:id="49"/>
      <w:r w:rsidR="004E5213">
        <w:t>access and egress walking times between MAZs and boarding\alighting TAPs</w:t>
      </w:r>
      <w:commentRangeEnd w:id="49"/>
      <w:r w:rsidR="00AD40CA">
        <w:rPr>
          <w:rStyle w:val="CommentReference"/>
          <w:rFonts w:ascii="Cambria" w:eastAsia="Times New Roman" w:hAnsi="Cambria" w:cs="Times New Roman"/>
          <w:color w:val="auto"/>
        </w:rPr>
        <w:commentReference w:id="49"/>
      </w:r>
      <w:r w:rsidR="004E5213">
        <w:t>,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55610CE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A7948" w:rsidRPr="000B0F7B">
        <w:t xml:space="preserve">Table </w:t>
      </w:r>
      <w:r w:rsidR="00EA7948">
        <w:rPr>
          <w:noProof/>
        </w:rPr>
        <w:t>5</w:t>
      </w:r>
      <w:r w:rsidR="00EA7948" w:rsidRPr="000B0F7B">
        <w:t>.</w:t>
      </w:r>
      <w:r w:rsidR="00EA7948">
        <w:rPr>
          <w:noProof/>
        </w:rPr>
        <w:t>5</w:t>
      </w:r>
      <w:r w:rsidR="00487BD6">
        <w:fldChar w:fldCharType="end"/>
      </w:r>
      <w:r w:rsidR="00487BD6">
        <w:t>)</w:t>
      </w:r>
    </w:p>
    <w:p w14:paraId="7C9774B6" w14:textId="2B4C6E20"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A7948" w:rsidRPr="000B0F7B">
        <w:t xml:space="preserve">Table </w:t>
      </w:r>
      <w:r w:rsidR="00EA7948">
        <w:rPr>
          <w:noProof/>
        </w:rPr>
        <w:t>5</w:t>
      </w:r>
      <w:r w:rsidR="00EA7948" w:rsidRPr="000B0F7B">
        <w:t>.</w:t>
      </w:r>
      <w:r w:rsidR="00EA7948">
        <w:rPr>
          <w:noProof/>
        </w:rPr>
        <w:t>6</w:t>
      </w:r>
      <w:r w:rsidR="00487BD6">
        <w:fldChar w:fldCharType="end"/>
      </w:r>
      <w:r w:rsidR="00487BD6">
        <w:t>)</w:t>
      </w:r>
    </w:p>
    <w:p w14:paraId="59657269" w14:textId="1F27F39B"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A7948" w:rsidRPr="000B0F7B">
        <w:t xml:space="preserve">Table </w:t>
      </w:r>
      <w:r w:rsidR="00EA7948">
        <w:rPr>
          <w:noProof/>
        </w:rPr>
        <w:t>5</w:t>
      </w:r>
      <w:r w:rsidR="00EA7948" w:rsidRPr="000B0F7B">
        <w:t>.</w:t>
      </w:r>
      <w:r w:rsidR="00EA7948">
        <w:rPr>
          <w:noProof/>
        </w:rPr>
        <w:t>7</w:t>
      </w:r>
      <w:r w:rsidR="00487BD6">
        <w:fldChar w:fldCharType="end"/>
      </w:r>
      <w:r w:rsidR="00487BD6">
        <w:t>)</w:t>
      </w:r>
    </w:p>
    <w:p w14:paraId="39E0B563" w14:textId="5FF22466"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A7948" w:rsidRPr="000B0F7B">
        <w:t xml:space="preserve">Table </w:t>
      </w:r>
      <w:r w:rsidR="00EA7948">
        <w:rPr>
          <w:noProof/>
        </w:rPr>
        <w:t>5</w:t>
      </w:r>
      <w:r w:rsidR="00EA7948" w:rsidRPr="000B0F7B">
        <w:t>.</w:t>
      </w:r>
      <w:r w:rsidR="00EA7948">
        <w:rPr>
          <w:noProof/>
        </w:rPr>
        <w:t>8</w:t>
      </w:r>
      <w:r w:rsidR="00487BD6">
        <w:fldChar w:fldCharType="end"/>
      </w:r>
      <w:r w:rsidR="00487BD6">
        <w:t>)</w:t>
      </w:r>
    </w:p>
    <w:p w14:paraId="55E7F635" w14:textId="72FA87D7"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A7948" w:rsidRPr="000B0F7B">
        <w:t xml:space="preserve">Table </w:t>
      </w:r>
      <w:r w:rsidR="00EA7948">
        <w:rPr>
          <w:noProof/>
        </w:rPr>
        <w:t>5</w:t>
      </w:r>
      <w:r w:rsidR="00EA7948" w:rsidRPr="000B0F7B">
        <w:t>.</w:t>
      </w:r>
      <w:r w:rsidR="00EA7948">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50" w:name="_Toc484186418"/>
      <w:r w:rsidRPr="003A3559">
        <w:t xml:space="preserve">STEP </w:t>
      </w:r>
      <w:r>
        <w:t>2</w:t>
      </w:r>
      <w:r w:rsidRPr="003A3559">
        <w:t xml:space="preserve"> – </w:t>
      </w:r>
      <w:r w:rsidR="00493E7F">
        <w:t>Create Skims using TomTom Speeds</w:t>
      </w:r>
      <w:bookmarkEnd w:id="50"/>
    </w:p>
    <w:p w14:paraId="7FE720C4" w14:textId="3EAC8C1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A7948">
        <w:t xml:space="preserve">Figure </w:t>
      </w:r>
      <w:r w:rsidR="00EA7948">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4C911231" w:rsidR="008C5DD5" w:rsidRDefault="00610B6D" w:rsidP="00610B6D">
      <w:pPr>
        <w:pStyle w:val="Caption"/>
        <w:jc w:val="center"/>
      </w:pPr>
      <w:bookmarkStart w:id="51" w:name="_Ref439318663"/>
      <w:bookmarkStart w:id="52" w:name="_Ref438035231"/>
      <w:bookmarkStart w:id="53" w:name="_Toc484186471"/>
      <w:r>
        <w:t xml:space="preserve">Figure </w:t>
      </w:r>
      <w:r w:rsidR="003A62C2">
        <w:fldChar w:fldCharType="begin"/>
      </w:r>
      <w:r w:rsidR="003A62C2">
        <w:instrText xml:space="preserve"> SEQ Figure \* ARABIC </w:instrText>
      </w:r>
      <w:r w:rsidR="003A62C2">
        <w:fldChar w:fldCharType="separate"/>
      </w:r>
      <w:r w:rsidR="00EA7948">
        <w:rPr>
          <w:noProof/>
        </w:rPr>
        <w:t>4</w:t>
      </w:r>
      <w:r w:rsidR="003A62C2">
        <w:rPr>
          <w:noProof/>
        </w:rPr>
        <w:fldChar w:fldCharType="end"/>
      </w:r>
      <w:bookmarkEnd w:id="51"/>
      <w:r>
        <w:rPr>
          <w:noProof/>
        </w:rPr>
        <w:t xml:space="preserve"> - TomTom Data Integration</w:t>
      </w:r>
      <w:bookmarkEnd w:id="52"/>
      <w:bookmarkEnd w:id="53"/>
    </w:p>
    <w:p w14:paraId="0667F26F" w14:textId="36AADD01" w:rsidR="00610B6D" w:rsidRDefault="00610B6D" w:rsidP="00610B6D">
      <w:pPr>
        <w:pStyle w:val="Heading3"/>
      </w:pPr>
      <w:bookmarkStart w:id="54" w:name="_Toc438073585"/>
      <w:bookmarkStart w:id="55" w:name="_Toc484186419"/>
      <w:bookmarkStart w:id="56" w:name="_Ref427762209"/>
      <w:r>
        <w:lastRenderedPageBreak/>
        <w:t>TAZ S</w:t>
      </w:r>
      <w:bookmarkEnd w:id="54"/>
      <w:r w:rsidR="005E7053">
        <w:t>kims</w:t>
      </w:r>
      <w:bookmarkEnd w:id="55"/>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2F7679F8"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A7948" w:rsidRPr="000B0F7B">
        <w:t xml:space="preserve">Table </w:t>
      </w:r>
      <w:r w:rsidR="00EA7948">
        <w:rPr>
          <w:noProof/>
        </w:rPr>
        <w:t>5</w:t>
      </w:r>
      <w:r w:rsidR="00EA7948" w:rsidRPr="000B0F7B">
        <w:t>.</w:t>
      </w:r>
      <w:r w:rsidR="00EA7948">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8061217"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It then assigns each TAP centroid to the nearest TAZ centroid.  CT-RAMP requires a TAP input file (</w:t>
      </w:r>
      <w:commentRangeStart w:id="57"/>
      <w:r>
        <w:t>outputs/tap_data.csv</w:t>
      </w:r>
      <w:commentRangeEnd w:id="57"/>
      <w:r w:rsidR="00AD40CA">
        <w:rPr>
          <w:rStyle w:val="CommentReference"/>
          <w:rFonts w:ascii="Cambria" w:eastAsia="Times New Roman" w:hAnsi="Cambria" w:cs="Times New Roman"/>
          <w:color w:val="auto"/>
        </w:rPr>
        <w:commentReference w:id="57"/>
      </w:r>
      <w:r>
        <w:t xml:space="preserve">),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EA7948" w:rsidRPr="000B0F7B">
        <w:t xml:space="preserve">Table </w:t>
      </w:r>
      <w:r w:rsidR="00EA7948">
        <w:rPr>
          <w:noProof/>
        </w:rPr>
        <w:t>5</w:t>
      </w:r>
      <w:r w:rsidR="00EA7948" w:rsidRPr="000B0F7B">
        <w:t>.</w:t>
      </w:r>
      <w:r w:rsidR="00EA7948">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A7948" w:rsidRPr="000B0F7B">
        <w:t xml:space="preserve">Table </w:t>
      </w:r>
      <w:r w:rsidR="00EA7948">
        <w:rPr>
          <w:noProof/>
        </w:rPr>
        <w:t>5</w:t>
      </w:r>
      <w:r w:rsidR="00EA7948" w:rsidRPr="000B0F7B">
        <w:t>.</w:t>
      </w:r>
      <w:r w:rsidR="00EA7948">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58" w:name="_Toc438073586"/>
      <w:bookmarkStart w:id="59" w:name="_Toc484186420"/>
      <w:r>
        <w:t>MAZ S</w:t>
      </w:r>
      <w:bookmarkEnd w:id="58"/>
      <w:r w:rsidR="005E7053">
        <w:t>kims</w:t>
      </w:r>
      <w:bookmarkEnd w:id="5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D3C036D"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A7948" w:rsidRPr="000B0F7B">
        <w:t xml:space="preserve">Table </w:t>
      </w:r>
      <w:r w:rsidR="00EA7948">
        <w:rPr>
          <w:noProof/>
        </w:rPr>
        <w:t>5</w:t>
      </w:r>
      <w:r w:rsidR="00EA7948" w:rsidRPr="000B0F7B">
        <w:t>.</w:t>
      </w:r>
      <w:r w:rsidR="00EA7948">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 xml:space="preserve">Walk - </w:t>
      </w:r>
      <w:commentRangeStart w:id="60"/>
      <w:r>
        <w:t xml:space="preserve">4 mph </w:t>
      </w:r>
      <w:commentRangeEnd w:id="60"/>
      <w:r w:rsidR="00AD40CA">
        <w:rPr>
          <w:rStyle w:val="CommentReference"/>
          <w:rFonts w:ascii="Cambria" w:eastAsia="Times New Roman" w:hAnsi="Cambria" w:cs="Times New Roman"/>
          <w:color w:val="auto"/>
        </w:rPr>
        <w:commentReference w:id="60"/>
      </w:r>
      <w:r>
        <w:t>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39917C75"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ins w:id="61" w:author="Ben Stabler" w:date="2017-08-14T17:38:00Z">
        <w:r w:rsidR="00850AB6">
          <w:t xml:space="preserve">walk in the </w:t>
        </w:r>
      </w:ins>
      <w:ins w:id="62" w:author="Ben Stabler" w:date="2017-08-14T17:39:00Z">
        <w:r w:rsidR="00850AB6">
          <w:t>TSysSet</w:t>
        </w:r>
      </w:ins>
      <w:del w:id="63" w:author="Ben Stabler" w:date="2017-08-14T17:38:00Z">
        <w:r w:rsidR="00B07E4C" w:rsidDel="00850AB6">
          <w:delText>SIDEWALK=1</w:delText>
        </w:r>
      </w:del>
      <w:r w:rsidR="00B07E4C">
        <w:t xml:space="preserve">.  The bike network is all links with </w:t>
      </w:r>
      <w:ins w:id="64" w:author="Ben Stabler" w:date="2017-08-14T17:38:00Z">
        <w:r w:rsidR="00850AB6">
          <w:t>bike in the T</w:t>
        </w:r>
      </w:ins>
      <w:ins w:id="65" w:author="Ben Stabler" w:date="2017-08-14T17:39:00Z">
        <w:r w:rsidR="00850AB6">
          <w:t>SysSet</w:t>
        </w:r>
      </w:ins>
      <w:del w:id="66" w:author="Ben Stabler" w:date="2017-08-14T17:39:00Z">
        <w:r w:rsidR="00B07E4C" w:rsidDel="00850AB6">
          <w:delText>BIKEFAC&gt;1</w:delText>
        </w:r>
      </w:del>
      <w:r w:rsidR="00B07E4C">
        <w:t>.</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67" w:name="_Toc438073587"/>
      <w:bookmarkStart w:id="68" w:name="_Toc484186421"/>
      <w:r>
        <w:t>TAP S</w:t>
      </w:r>
      <w:bookmarkEnd w:id="67"/>
      <w:r w:rsidR="005E7053">
        <w:t>kims</w:t>
      </w:r>
      <w:bookmarkEnd w:id="68"/>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16E220E2"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A7948" w:rsidRPr="000B0F7B">
        <w:t xml:space="preserve">Table </w:t>
      </w:r>
      <w:r w:rsidR="00EA7948">
        <w:rPr>
          <w:noProof/>
        </w:rPr>
        <w:t>5</w:t>
      </w:r>
      <w:r w:rsidR="00EA7948" w:rsidRPr="000B0F7B">
        <w:t>.</w:t>
      </w:r>
      <w:r w:rsidR="00EA7948">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lastRenderedPageBreak/>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0DFBFD7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A7948" w:rsidRPr="000B0F7B">
        <w:t xml:space="preserve">Table </w:t>
      </w:r>
      <w:r w:rsidR="00EA7948">
        <w:rPr>
          <w:noProof/>
        </w:rPr>
        <w:t>5</w:t>
      </w:r>
      <w:r w:rsidR="00EA7948" w:rsidRPr="000B0F7B">
        <w:t>.</w:t>
      </w:r>
      <w:r w:rsidR="00EA7948">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7376EAE0" w:rsidR="00947A37" w:rsidRPr="003A3559" w:rsidRDefault="00947A37" w:rsidP="00947A37">
      <w:pPr>
        <w:pStyle w:val="Heading2"/>
      </w:pPr>
      <w:bookmarkStart w:id="69" w:name="_Toc484186422"/>
      <w:r w:rsidRPr="003A3559">
        <w:t xml:space="preserve">STEP </w:t>
      </w:r>
      <w:r>
        <w:t>3</w:t>
      </w:r>
      <w:r w:rsidRPr="003A3559">
        <w:t xml:space="preserve"> – </w:t>
      </w:r>
      <w:r w:rsidRPr="007D041C">
        <w:t>Run</w:t>
      </w:r>
      <w:r>
        <w:t xml:space="preserve"> the ZONE CHECKER</w:t>
      </w:r>
      <w:bookmarkEnd w:id="69"/>
    </w:p>
    <w:p w14:paraId="623D2568" w14:textId="29D55F5A"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 xml:space="preserve">zoneChecker.py script.  The script renumbers the synthetic household </w:t>
      </w:r>
      <w:del w:id="70" w:author="Joel Freedman" w:date="2017-06-05T10:52:00Z">
        <w:r w:rsidDel="00AD40CA">
          <w:delText>mazs</w:delText>
        </w:r>
      </w:del>
      <w:ins w:id="71" w:author="Joel Freedman" w:date="2017-06-05T10:52:00Z">
        <w:r w:rsidR="00AD40CA">
          <w:t>MAZs</w:t>
        </w:r>
      </w:ins>
      <w:r>
        <w:t xml:space="preserve"> to sequential </w:t>
      </w:r>
      <w:del w:id="72" w:author="Joel Freedman" w:date="2017-06-05T10:52:00Z">
        <w:r w:rsidDel="00AD40CA">
          <w:delText>mazs</w:delText>
        </w:r>
      </w:del>
      <w:ins w:id="73" w:author="Joel Freedman" w:date="2017-06-05T10:52:00Z">
        <w:r w:rsidR="00AD40CA">
          <w:t>MAZs</w:t>
        </w:r>
      </w:ins>
      <w:r>
        <w:t xml:space="preserve"> based on the </w:t>
      </w:r>
      <w:del w:id="74" w:author="Joel Freedman" w:date="2017-06-05T10:53:00Z">
        <w:r w:rsidDel="00AD40CA">
          <w:delText xml:space="preserve">maz </w:delText>
        </w:r>
      </w:del>
      <w:ins w:id="75" w:author="Joel Freedman" w:date="2017-06-05T10:53:00Z">
        <w:r w:rsidR="00AD40CA">
          <w:t xml:space="preserve">MAZ </w:t>
        </w:r>
      </w:ins>
      <w:r>
        <w:t xml:space="preserve">data input file output by VISUM and checks to ensure that all </w:t>
      </w:r>
      <w:del w:id="76" w:author="Joel Freedman" w:date="2017-06-05T10:53:00Z">
        <w:r w:rsidDel="00AD40CA">
          <w:delText xml:space="preserve">hhs </w:delText>
        </w:r>
      </w:del>
      <w:ins w:id="77" w:author="Joel Freedman" w:date="2017-06-05T10:53:00Z">
        <w:r w:rsidR="00AD40CA">
          <w:t xml:space="preserve">households </w:t>
        </w:r>
      </w:ins>
      <w:r>
        <w:t xml:space="preserve">have a home </w:t>
      </w:r>
      <w:del w:id="78" w:author="Joel Freedman" w:date="2017-06-05T10:53:00Z">
        <w:r w:rsidDel="00AD40CA">
          <w:delText xml:space="preserve">maz </w:delText>
        </w:r>
      </w:del>
      <w:ins w:id="79" w:author="Joel Freedman" w:date="2017-06-05T10:53:00Z">
        <w:r w:rsidR="00AD40CA">
          <w:t xml:space="preserve">MAZ </w:t>
        </w:r>
      </w:ins>
      <w:r>
        <w:t xml:space="preserve">that is also in the </w:t>
      </w:r>
      <w:del w:id="80" w:author="Joel Freedman" w:date="2017-06-05T10:53:00Z">
        <w:r w:rsidDel="00AD40CA">
          <w:delText xml:space="preserve">maz </w:delText>
        </w:r>
      </w:del>
      <w:ins w:id="81" w:author="Joel Freedman" w:date="2017-06-05T10:53:00Z">
        <w:r w:rsidR="00AD40CA">
          <w:t xml:space="preserve">MAZ </w:t>
        </w:r>
      </w:ins>
      <w:r>
        <w:t>data file.</w:t>
      </w:r>
    </w:p>
    <w:p w14:paraId="7D9E9FE1" w14:textId="07D9C782" w:rsidR="003234AE" w:rsidRPr="003A3559" w:rsidRDefault="003234AE" w:rsidP="003234AE">
      <w:pPr>
        <w:pStyle w:val="Heading2"/>
      </w:pPr>
      <w:bookmarkStart w:id="82" w:name="_Toc484186423"/>
      <w:r w:rsidRPr="003A3559">
        <w:t xml:space="preserve">STEP </w:t>
      </w:r>
      <w:r w:rsidR="00947A37">
        <w:t>4</w:t>
      </w:r>
      <w:r w:rsidRPr="003A3559">
        <w:t xml:space="preserve"> – </w:t>
      </w:r>
      <w:bookmarkEnd w:id="56"/>
      <w:r w:rsidR="00493E7F" w:rsidRPr="007D041C">
        <w:t>Run</w:t>
      </w:r>
      <w:r w:rsidR="00493E7F">
        <w:t xml:space="preserve"> the Commercial Vehicle Model</w:t>
      </w:r>
      <w:bookmarkEnd w:id="82"/>
    </w:p>
    <w:p w14:paraId="36DC50CE" w14:textId="1C47A6C3"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A7948" w:rsidRPr="000B0F7B">
        <w:t xml:space="preserve">Table </w:t>
      </w:r>
      <w:r w:rsidR="00EA7948">
        <w:rPr>
          <w:noProof/>
        </w:rPr>
        <w:t>5</w:t>
      </w:r>
      <w:r w:rsidR="00EA7948" w:rsidRPr="000B0F7B">
        <w:t>.</w:t>
      </w:r>
      <w:r w:rsidR="00EA7948">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83" w:name="_Toc484186424"/>
      <w:r w:rsidRPr="003A3559">
        <w:t xml:space="preserve">STEP </w:t>
      </w:r>
      <w:r w:rsidR="00947A37">
        <w:t>5</w:t>
      </w:r>
      <w:r w:rsidRPr="003A3559">
        <w:t xml:space="preserve"> – </w:t>
      </w:r>
      <w:r w:rsidR="00493E7F">
        <w:t>Run the External Model</w:t>
      </w:r>
      <w:bookmarkEnd w:id="83"/>
      <w:r w:rsidRPr="003A3559">
        <w:t xml:space="preserve"> </w:t>
      </w:r>
    </w:p>
    <w:p w14:paraId="5B7F504B" w14:textId="007A949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A7948" w:rsidRPr="000B0F7B">
        <w:t xml:space="preserve">Table </w:t>
      </w:r>
      <w:r w:rsidR="00EA7948">
        <w:rPr>
          <w:noProof/>
        </w:rPr>
        <w:t>5</w:t>
      </w:r>
      <w:r w:rsidR="00EA7948" w:rsidRPr="000B0F7B">
        <w:t>.</w:t>
      </w:r>
      <w:r w:rsidR="00EA7948">
        <w:rPr>
          <w:noProof/>
        </w:rPr>
        <w:t>10</w:t>
      </w:r>
      <w:r w:rsidR="001633F5">
        <w:fldChar w:fldCharType="end"/>
      </w:r>
      <w:r w:rsidR="002F4F9A">
        <w:t xml:space="preserve">.  The SWIM external model, based on the Oregon statewide integrated model (as shown in </w:t>
      </w:r>
      <w:r w:rsidR="002F4F9A">
        <w:fldChar w:fldCharType="begin"/>
      </w:r>
      <w:r w:rsidR="002F4F9A">
        <w:instrText xml:space="preserve"> REF _Ref438041601 \h </w:instrText>
      </w:r>
      <w:r w:rsidR="002F4F9A">
        <w:fldChar w:fldCharType="separate"/>
      </w:r>
      <w:r w:rsidR="00EA7948">
        <w:t xml:space="preserve">Figure </w:t>
      </w:r>
      <w:r w:rsidR="00EA7948">
        <w:rPr>
          <w:noProof/>
        </w:rPr>
        <w:t>5</w:t>
      </w:r>
      <w:r w:rsidR="002F4F9A">
        <w:fldChar w:fldCharType="end"/>
      </w:r>
      <w:r w:rsidR="002F4F9A">
        <w:t>) runs select link analysis in the SWIM assignment at each SOABM external station in order to build traversal matrices by mode and time-of-day for the SOABM external flows.</w:t>
      </w:r>
      <w:r w:rsidR="002F4F9A" w:rsidRPr="002F4F9A">
        <w:t xml:space="preserve"> </w:t>
      </w:r>
      <w:r w:rsidR="002F4F9A">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5533628" w:rsidR="008C5DD5" w:rsidRDefault="002F4F9A" w:rsidP="002F4F9A">
      <w:pPr>
        <w:pStyle w:val="Caption"/>
        <w:jc w:val="center"/>
      </w:pPr>
      <w:bookmarkStart w:id="84" w:name="_Ref438041601"/>
      <w:bookmarkStart w:id="85" w:name="_Toc484186472"/>
      <w:r>
        <w:t xml:space="preserve">Figure </w:t>
      </w:r>
      <w:r w:rsidR="003A62C2">
        <w:fldChar w:fldCharType="begin"/>
      </w:r>
      <w:r w:rsidR="003A62C2">
        <w:instrText xml:space="preserve"> SEQ Figure \* ARABIC </w:instrText>
      </w:r>
      <w:r w:rsidR="003A62C2">
        <w:fldChar w:fldCharType="separate"/>
      </w:r>
      <w:r w:rsidR="00EA7948">
        <w:rPr>
          <w:noProof/>
        </w:rPr>
        <w:t>5</w:t>
      </w:r>
      <w:r w:rsidR="003A62C2">
        <w:rPr>
          <w:noProof/>
        </w:rPr>
        <w:fldChar w:fldCharType="end"/>
      </w:r>
      <w:bookmarkEnd w:id="84"/>
      <w:r>
        <w:t xml:space="preserve"> -</w:t>
      </w:r>
      <w:r w:rsidR="002C2501">
        <w:t xml:space="preserve"> </w:t>
      </w:r>
      <w:r>
        <w:t>SWIM External Flows</w:t>
      </w:r>
      <w:bookmarkEnd w:id="85"/>
    </w:p>
    <w:p w14:paraId="37E44578" w14:textId="4297271A" w:rsidR="00C05F06" w:rsidRPr="003A3559" w:rsidRDefault="00947A37" w:rsidP="00C05F06">
      <w:pPr>
        <w:pStyle w:val="Heading2"/>
      </w:pPr>
      <w:bookmarkStart w:id="86" w:name="_Ref428325092"/>
      <w:bookmarkStart w:id="87" w:name="_Toc484186425"/>
      <w:r>
        <w:t xml:space="preserve">START </w:t>
      </w:r>
      <w:r w:rsidR="00C05F06">
        <w:t>Feedback Loop</w:t>
      </w:r>
      <w:bookmarkEnd w:id="86"/>
      <w:bookmarkEnd w:id="87"/>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FE2E40">
      <w:pPr>
        <w:pStyle w:val="Heading2"/>
        <w:ind w:firstLine="0"/>
      </w:pPr>
      <w:bookmarkStart w:id="88" w:name="_Toc484186426"/>
      <w:r w:rsidRPr="003A3559">
        <w:t xml:space="preserve">STEP </w:t>
      </w:r>
      <w:r w:rsidR="00947A37">
        <w:t>6</w:t>
      </w:r>
      <w:r w:rsidRPr="003A3559">
        <w:t xml:space="preserve"> – </w:t>
      </w:r>
      <w:r w:rsidR="00493E7F">
        <w:t>Run OR-RAMP ABM</w:t>
      </w:r>
      <w:bookmarkEnd w:id="88"/>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49EA595B"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89" w:name="_Ref438044472"/>
                            <w:bookmarkStart w:id="90" w:name="_Toc484186473"/>
                            <w:r>
                              <w:t xml:space="preserve">Figure </w:t>
                            </w:r>
                            <w:r w:rsidR="003A62C2">
                              <w:fldChar w:fldCharType="begin"/>
                            </w:r>
                            <w:r w:rsidR="003A62C2">
                              <w:instrText xml:space="preserve"> SEQ Figure \* ARABIC </w:instrText>
                            </w:r>
                            <w:r w:rsidR="003A62C2">
                              <w:fldChar w:fldCharType="separate"/>
                            </w:r>
                            <w:r>
                              <w:rPr>
                                <w:noProof/>
                              </w:rPr>
                              <w:t>6</w:t>
                            </w:r>
                            <w:r w:rsidR="003A62C2">
                              <w:rPr>
                                <w:noProof/>
                              </w:rPr>
                              <w:fldChar w:fldCharType="end"/>
                            </w:r>
                            <w:bookmarkEnd w:id="89"/>
                            <w:r>
                              <w:t xml:space="preserve"> - OR-RAMP MoDel Flow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91" w:name="_Ref438044472"/>
                      <w:bookmarkStart w:id="92" w:name="_Toc484186473"/>
                      <w:r>
                        <w:t xml:space="preserve">Figure </w:t>
                      </w:r>
                      <w:r w:rsidR="003A62C2">
                        <w:fldChar w:fldCharType="begin"/>
                      </w:r>
                      <w:r w:rsidR="003A62C2">
                        <w:instrText xml:space="preserve"> SEQ Figure \* ARABIC </w:instrText>
                      </w:r>
                      <w:r w:rsidR="003A62C2">
                        <w:fldChar w:fldCharType="separate"/>
                      </w:r>
                      <w:r>
                        <w:rPr>
                          <w:noProof/>
                        </w:rPr>
                        <w:t>6</w:t>
                      </w:r>
                      <w:r w:rsidR="003A62C2">
                        <w:rPr>
                          <w:noProof/>
                        </w:rPr>
                        <w:fldChar w:fldCharType="end"/>
                      </w:r>
                      <w:bookmarkEnd w:id="91"/>
                      <w:r>
                        <w:t xml:space="preserve"> - OR-RAMP MoDel Flow</w:t>
                      </w:r>
                      <w:bookmarkEnd w:id="92"/>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EA7948">
        <w:t xml:space="preserve">Figure </w:t>
      </w:r>
      <w:r w:rsidR="00EA7948">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93" w:name="OLE_LINK13"/>
      <w:bookmarkStart w:id="94" w:name="OLE_LINK14"/>
      <w:r w:rsidRPr="00B414BB">
        <w:rPr>
          <w:rFonts w:cs="Calibri"/>
          <w:color w:val="000000"/>
        </w:rPr>
        <w:t xml:space="preserve">This model component </w:t>
      </w:r>
      <w:r>
        <w:rPr>
          <w:rFonts w:cs="Calibri"/>
          <w:color w:val="000000"/>
        </w:rPr>
        <w:t>chooses the number of autos owned by each household</w:t>
      </w:r>
      <w:bookmarkEnd w:id="93"/>
      <w:bookmarkEnd w:id="94"/>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5"/>
          <w:footerReference w:type="even" r:id="rId36"/>
          <w:footerReference w:type="default" r:id="rId37"/>
          <w:footerReference w:type="first" r:id="rId38"/>
          <w:pgSz w:w="12240" w:h="15840"/>
          <w:pgMar w:top="1440" w:right="1440" w:bottom="1440" w:left="1440" w:header="720" w:footer="720" w:gutter="0"/>
          <w:pgNumType w:start="1"/>
          <w:cols w:space="720"/>
          <w:docGrid w:linePitch="360"/>
        </w:sectPr>
      </w:pPr>
    </w:p>
    <w:p w14:paraId="443A511E" w14:textId="1D33E63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A7948">
        <w:t xml:space="preserve">Figure </w:t>
      </w:r>
      <w:r w:rsidR="00EA7948">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8C3270" w:rsidR="00AF7710" w:rsidRDefault="00AF7710" w:rsidP="00AF7710">
      <w:pPr>
        <w:pStyle w:val="Caption"/>
        <w:jc w:val="center"/>
      </w:pPr>
      <w:bookmarkStart w:id="95" w:name="_Ref438045820"/>
      <w:bookmarkStart w:id="96" w:name="_Toc484186474"/>
      <w:r>
        <w:t xml:space="preserve">Figure </w:t>
      </w:r>
      <w:r w:rsidR="003A62C2">
        <w:fldChar w:fldCharType="begin"/>
      </w:r>
      <w:r w:rsidR="003A62C2">
        <w:instrText xml:space="preserve"> SEQ Figure \* ARABIC </w:instrText>
      </w:r>
      <w:r w:rsidR="003A62C2">
        <w:fldChar w:fldCharType="separate"/>
      </w:r>
      <w:r w:rsidR="00EA7948">
        <w:rPr>
          <w:noProof/>
        </w:rPr>
        <w:t>7</w:t>
      </w:r>
      <w:r w:rsidR="003A62C2">
        <w:rPr>
          <w:noProof/>
        </w:rPr>
        <w:fldChar w:fldCharType="end"/>
      </w:r>
      <w:bookmarkEnd w:id="95"/>
      <w:r>
        <w:t xml:space="preserve"> – OR-RAMP</w:t>
      </w:r>
      <w:r w:rsidRPr="00325888">
        <w:t xml:space="preserve"> Travel Demand Model Software Components</w:t>
      </w:r>
      <w:bookmarkEnd w:id="96"/>
    </w:p>
    <w:p w14:paraId="1A1255EC" w14:textId="4F68EE09" w:rsidR="002644F4" w:rsidRDefault="006A448C" w:rsidP="00F25CAD">
      <w:pPr>
        <w:pStyle w:val="BodyParagraph"/>
      </w:pPr>
      <w:r>
        <w:fldChar w:fldCharType="begin"/>
      </w:r>
      <w:r>
        <w:instrText xml:space="preserve"> REF _Ref438484158 \h </w:instrText>
      </w:r>
      <w:r>
        <w:fldChar w:fldCharType="separate"/>
      </w:r>
      <w:r w:rsidR="00EA7948" w:rsidRPr="000B0F7B">
        <w:t xml:space="preserve">Table </w:t>
      </w:r>
      <w:r w:rsidR="00EA7948">
        <w:rPr>
          <w:noProof/>
        </w:rPr>
        <w:t>4</w:t>
      </w:r>
      <w:r w:rsidR="00EA7948" w:rsidRPr="000B0F7B">
        <w:t>.</w:t>
      </w:r>
      <w:r w:rsidR="00EA7948">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97" w:name="_Toc484186427"/>
      <w:r w:rsidRPr="003A3559">
        <w:t xml:space="preserve">STEP </w:t>
      </w:r>
      <w:r w:rsidR="00947A37">
        <w:t>7</w:t>
      </w:r>
      <w:r w:rsidRPr="003A3559">
        <w:t xml:space="preserve"> – </w:t>
      </w:r>
      <w:r w:rsidR="00493E7F">
        <w:t xml:space="preserve">Build Trip </w:t>
      </w:r>
      <w:r>
        <w:t>Demand Matrices</w:t>
      </w:r>
      <w:bookmarkEnd w:id="97"/>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98" w:name="_Toc484186428"/>
      <w:r w:rsidRPr="003A3559">
        <w:t xml:space="preserve">STEP </w:t>
      </w:r>
      <w:r w:rsidR="00947A37">
        <w:t>8</w:t>
      </w:r>
      <w:r w:rsidRPr="003A3559">
        <w:t xml:space="preserve"> – </w:t>
      </w:r>
      <w:r w:rsidR="00493E7F">
        <w:t>Create Skims and Assignments Using Congested Speeds</w:t>
      </w:r>
      <w:bookmarkEnd w:id="98"/>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99" w:name="_Toc438073594"/>
      <w:bookmarkStart w:id="100" w:name="_Toc484186429"/>
      <w:r>
        <w:t>TAZ S</w:t>
      </w:r>
      <w:bookmarkEnd w:id="99"/>
      <w:r w:rsidR="005E7053">
        <w:t>kims</w:t>
      </w:r>
      <w:bookmarkEnd w:id="100"/>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rPr>
          <w:ins w:id="101" w:author="Ben Stabler" w:date="2017-08-03T08:50:00Z"/>
        </w:r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ins w:id="102" w:author="Ben Stabler" w:date="2017-08-03T08:50:00Z">
        <w:r>
          <w:lastRenderedPageBreak/>
          <w:t>Set link speed using SPEED</w:t>
        </w:r>
      </w:ins>
      <w:ins w:id="103" w:author="Ben Stabler" w:date="2017-08-03T08:53:00Z">
        <w:r>
          <w:t xml:space="preserve"> </w:t>
        </w:r>
      </w:ins>
      <w:ins w:id="104" w:author="Ben Stabler" w:date="2017-08-03T08:51:00Z">
        <w:r>
          <w:t>user-defined attribute</w:t>
        </w:r>
      </w:ins>
      <w:ins w:id="105" w:author="Ben Stabler" w:date="2017-08-03T08:53:00Z">
        <w:r>
          <w:t xml:space="preserve"> (i.e. free flow speed)</w:t>
        </w:r>
      </w:ins>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083C3E2C"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A7948" w:rsidRPr="000B0F7B">
        <w:t xml:space="preserve">Table </w:t>
      </w:r>
      <w:r w:rsidR="00EA7948">
        <w:rPr>
          <w:noProof/>
        </w:rPr>
        <w:t>5</w:t>
      </w:r>
      <w:r w:rsidR="00EA7948" w:rsidRPr="000B0F7B">
        <w:t>.</w:t>
      </w:r>
      <w:r w:rsidR="00EA7948">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106" w:name="_Toc438073595"/>
      <w:bookmarkStart w:id="107" w:name="_Toc484186430"/>
      <w:r>
        <w:t>TAP S</w:t>
      </w:r>
      <w:bookmarkEnd w:id="106"/>
      <w:r w:rsidR="005E7053">
        <w:t>kims</w:t>
      </w:r>
      <w:bookmarkEnd w:id="107"/>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59DF66B"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A7948" w:rsidRPr="000B0F7B">
        <w:t xml:space="preserve">Table </w:t>
      </w:r>
      <w:r w:rsidR="00EA7948">
        <w:rPr>
          <w:noProof/>
        </w:rPr>
        <w:t>5</w:t>
      </w:r>
      <w:r w:rsidR="00EA7948" w:rsidRPr="000B0F7B">
        <w:t>.</w:t>
      </w:r>
      <w:r w:rsidR="00EA7948">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1BDB78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A7948" w:rsidRPr="000B0F7B">
        <w:t xml:space="preserve">Table </w:t>
      </w:r>
      <w:r w:rsidR="00EA7948">
        <w:rPr>
          <w:noProof/>
        </w:rPr>
        <w:t>5</w:t>
      </w:r>
      <w:r w:rsidR="00EA7948" w:rsidRPr="000B0F7B">
        <w:t>.</w:t>
      </w:r>
      <w:r w:rsidR="00EA7948">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108" w:name="_Toc484186431"/>
      <w:r w:rsidRPr="00946BF5">
        <w:t xml:space="preserve">STEP </w:t>
      </w:r>
      <w:r w:rsidR="00947A37">
        <w:t>9</w:t>
      </w:r>
      <w:r w:rsidRPr="00946BF5">
        <w:t xml:space="preserve"> – </w:t>
      </w:r>
      <w:r>
        <w:t>Check for Completion</w:t>
      </w:r>
      <w:bookmarkEnd w:id="108"/>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109" w:name="_Toc484186432"/>
      <w:r w:rsidRPr="00AB1679">
        <w:lastRenderedPageBreak/>
        <w:t>Inputs</w:t>
      </w:r>
      <w:bookmarkEnd w:id="109"/>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110" w:name="_Ref484092940"/>
      <w:bookmarkStart w:id="111" w:name="_Ref484092964"/>
      <w:bookmarkStart w:id="112" w:name="_Ref484092968"/>
      <w:bookmarkStart w:id="113" w:name="_Toc484186433"/>
      <w:r>
        <w:t>N</w:t>
      </w:r>
      <w:r w:rsidR="00C61BD0">
        <w:t>etwork</w:t>
      </w:r>
      <w:r w:rsidR="009959DB">
        <w:t>s</w:t>
      </w:r>
      <w:r w:rsidR="006F6444">
        <w:t xml:space="preserve"> and </w:t>
      </w:r>
      <w:r w:rsidR="00C429D5">
        <w:t>Zones</w:t>
      </w:r>
      <w:bookmarkEnd w:id="110"/>
      <w:bookmarkEnd w:id="111"/>
      <w:bookmarkEnd w:id="112"/>
      <w:bookmarkEnd w:id="113"/>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4054850"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A7948" w:rsidRPr="000B0F7B">
        <w:t xml:space="preserve">Table </w:t>
      </w:r>
      <w:r w:rsidR="00EA7948">
        <w:rPr>
          <w:noProof/>
        </w:rPr>
        <w:t>4</w:t>
      </w:r>
      <w:r w:rsidR="00EA7948" w:rsidRPr="000B0F7B">
        <w:t>.</w:t>
      </w:r>
      <w:r w:rsidR="00EA7948">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7A4EA8E"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A7948" w:rsidRPr="000B0F7B">
        <w:t xml:space="preserve">Table </w:t>
      </w:r>
      <w:r w:rsidR="00EA7948">
        <w:rPr>
          <w:noProof/>
        </w:rPr>
        <w:t>4</w:t>
      </w:r>
      <w:r w:rsidR="00EA7948" w:rsidRPr="000B0F7B">
        <w:t>.</w:t>
      </w:r>
      <w:r w:rsidR="00EA7948">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0FC815"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A7948" w:rsidRPr="000B0F7B">
        <w:t xml:space="preserve">Table </w:t>
      </w:r>
      <w:r w:rsidR="00EA7948">
        <w:rPr>
          <w:noProof/>
        </w:rPr>
        <w:t>4</w:t>
      </w:r>
      <w:r w:rsidR="00EA7948" w:rsidRPr="000B0F7B">
        <w:t>.</w:t>
      </w:r>
      <w:r w:rsidR="00EA7948">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5B0413E5"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A7948">
        <w:t xml:space="preserve">Figure </w:t>
      </w:r>
      <w:r w:rsidR="00EA7948">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A7948">
        <w:t xml:space="preserve">Figure </w:t>
      </w:r>
      <w:r w:rsidR="00EA7948">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A7948">
        <w:t xml:space="preserve">Figure </w:t>
      </w:r>
      <w:r w:rsidR="00EA7948">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A7948" w:rsidRPr="000B0F7B">
        <w:t xml:space="preserve">Table </w:t>
      </w:r>
      <w:r w:rsidR="00EA7948">
        <w:rPr>
          <w:noProof/>
        </w:rPr>
        <w:t>4</w:t>
      </w:r>
      <w:r w:rsidR="00EA7948" w:rsidRPr="000B0F7B">
        <w:t>.</w:t>
      </w:r>
      <w:r w:rsidR="00EA7948">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A7948">
        <w:t xml:space="preserve">Figure </w:t>
      </w:r>
      <w:r w:rsidR="00EA7948">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939ACFB" w:rsidR="000864F2" w:rsidRDefault="000864F2" w:rsidP="000864F2">
      <w:pPr>
        <w:pStyle w:val="Caption"/>
        <w:jc w:val="center"/>
      </w:pPr>
      <w:bookmarkStart w:id="114" w:name="_Ref438471606"/>
      <w:bookmarkStart w:id="115" w:name="_Toc484186475"/>
      <w:r>
        <w:t xml:space="preserve">Figure </w:t>
      </w:r>
      <w:r w:rsidR="003A62C2">
        <w:fldChar w:fldCharType="begin"/>
      </w:r>
      <w:r w:rsidR="003A62C2">
        <w:instrText xml:space="preserve"> SEQ Figure \* ARABIC </w:instrText>
      </w:r>
      <w:r w:rsidR="003A62C2">
        <w:fldChar w:fldCharType="separate"/>
      </w:r>
      <w:r w:rsidR="00EA7948">
        <w:rPr>
          <w:noProof/>
        </w:rPr>
        <w:t>8</w:t>
      </w:r>
      <w:r w:rsidR="003A62C2">
        <w:rPr>
          <w:noProof/>
        </w:rPr>
        <w:fldChar w:fldCharType="end"/>
      </w:r>
      <w:bookmarkEnd w:id="114"/>
      <w:r>
        <w:t xml:space="preserve"> - TomTom Speed Links</w:t>
      </w:r>
      <w:bookmarkEnd w:id="115"/>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2084" cy="3644007"/>
                    </a:xfrm>
                    <a:prstGeom prst="rect">
                      <a:avLst/>
                    </a:prstGeom>
                    <a:ln>
                      <a:solidFill>
                        <a:schemeClr val="accent2"/>
                      </a:solidFill>
                    </a:ln>
                  </pic:spPr>
                </pic:pic>
              </a:graphicData>
            </a:graphic>
          </wp:inline>
        </w:drawing>
      </w:r>
    </w:p>
    <w:p w14:paraId="73E358AF" w14:textId="4672EAC3" w:rsidR="00154B6E" w:rsidRDefault="000864F2" w:rsidP="000864F2">
      <w:pPr>
        <w:pStyle w:val="Caption"/>
        <w:jc w:val="center"/>
      </w:pPr>
      <w:bookmarkStart w:id="116" w:name="_Ref438471730"/>
      <w:bookmarkStart w:id="117" w:name="_Toc484186476"/>
      <w:r>
        <w:t xml:space="preserve">Figure </w:t>
      </w:r>
      <w:r w:rsidR="003A62C2">
        <w:fldChar w:fldCharType="begin"/>
      </w:r>
      <w:r w:rsidR="003A62C2">
        <w:instrText xml:space="preserve"> SEQ Figure \* ARABIC </w:instrText>
      </w:r>
      <w:r w:rsidR="003A62C2">
        <w:fldChar w:fldCharType="separate"/>
      </w:r>
      <w:r w:rsidR="00EA7948">
        <w:rPr>
          <w:noProof/>
        </w:rPr>
        <w:t>9</w:t>
      </w:r>
      <w:r w:rsidR="003A62C2">
        <w:rPr>
          <w:noProof/>
        </w:rPr>
        <w:fldChar w:fldCharType="end"/>
      </w:r>
      <w:bookmarkEnd w:id="116"/>
      <w:r>
        <w:t xml:space="preserve"> - VISUM Highway NeTWork</w:t>
      </w:r>
      <w:bookmarkEnd w:id="117"/>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2686" cy="3239881"/>
                    </a:xfrm>
                    <a:prstGeom prst="rect">
                      <a:avLst/>
                    </a:prstGeom>
                    <a:ln>
                      <a:solidFill>
                        <a:schemeClr val="accent2"/>
                      </a:solidFill>
                    </a:ln>
                  </pic:spPr>
                </pic:pic>
              </a:graphicData>
            </a:graphic>
          </wp:inline>
        </w:drawing>
      </w:r>
    </w:p>
    <w:p w14:paraId="73CE19A6" w14:textId="63250CE3" w:rsidR="00154B6E" w:rsidRDefault="00154B6E" w:rsidP="00154B6E">
      <w:pPr>
        <w:pStyle w:val="Caption"/>
        <w:jc w:val="center"/>
      </w:pPr>
      <w:bookmarkStart w:id="118" w:name="_Ref438471674"/>
      <w:bookmarkStart w:id="119" w:name="_Toc484186477"/>
      <w:r>
        <w:t xml:space="preserve">Figure </w:t>
      </w:r>
      <w:r w:rsidR="003A62C2">
        <w:fldChar w:fldCharType="begin"/>
      </w:r>
      <w:r w:rsidR="003A62C2">
        <w:instrText xml:space="preserve"> SEQ Figure \* ARABIC </w:instrText>
      </w:r>
      <w:r w:rsidR="003A62C2">
        <w:fldChar w:fldCharType="separate"/>
      </w:r>
      <w:r w:rsidR="00EA7948">
        <w:rPr>
          <w:noProof/>
        </w:rPr>
        <w:t>10</w:t>
      </w:r>
      <w:r w:rsidR="003A62C2">
        <w:rPr>
          <w:noProof/>
        </w:rPr>
        <w:fldChar w:fldCharType="end"/>
      </w:r>
      <w:bookmarkEnd w:id="118"/>
      <w:r>
        <w:t xml:space="preserve"> - </w:t>
      </w:r>
      <w:r w:rsidR="000864F2">
        <w:t>Medford</w:t>
      </w:r>
      <w:r>
        <w:t xml:space="preserve"> Highway Network</w:t>
      </w:r>
      <w:bookmarkEnd w:id="119"/>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217" cy="3371887"/>
                    </a:xfrm>
                    <a:prstGeom prst="rect">
                      <a:avLst/>
                    </a:prstGeom>
                    <a:ln>
                      <a:solidFill>
                        <a:schemeClr val="accent2"/>
                      </a:solidFill>
                    </a:ln>
                  </pic:spPr>
                </pic:pic>
              </a:graphicData>
            </a:graphic>
          </wp:inline>
        </w:drawing>
      </w:r>
    </w:p>
    <w:p w14:paraId="5F9F7B2B" w14:textId="27246AA6" w:rsidR="00B97396" w:rsidRDefault="00B97396" w:rsidP="00B97396">
      <w:pPr>
        <w:pStyle w:val="Caption"/>
        <w:jc w:val="center"/>
      </w:pPr>
      <w:bookmarkStart w:id="120" w:name="_Ref438029272"/>
      <w:bookmarkStart w:id="121" w:name="_Toc484186478"/>
      <w:r>
        <w:t xml:space="preserve">Figure </w:t>
      </w:r>
      <w:r w:rsidR="003A62C2">
        <w:fldChar w:fldCharType="begin"/>
      </w:r>
      <w:r w:rsidR="003A62C2">
        <w:instrText xml:space="preserve"> SEQ Figure \* ARABIC </w:instrText>
      </w:r>
      <w:r w:rsidR="003A62C2">
        <w:fldChar w:fldCharType="separate"/>
      </w:r>
      <w:r w:rsidR="00EA7948">
        <w:rPr>
          <w:noProof/>
        </w:rPr>
        <w:t>11</w:t>
      </w:r>
      <w:r w:rsidR="003A62C2">
        <w:rPr>
          <w:noProof/>
        </w:rPr>
        <w:fldChar w:fldCharType="end"/>
      </w:r>
      <w:bookmarkEnd w:id="120"/>
      <w:r>
        <w:t xml:space="preserve"> </w:t>
      </w:r>
      <w:r w:rsidR="000864F2">
        <w:t>–</w:t>
      </w:r>
      <w:r>
        <w:t xml:space="preserve"> </w:t>
      </w:r>
      <w:r w:rsidR="000864F2">
        <w:t>Grants PAss</w:t>
      </w:r>
      <w:r>
        <w:t xml:space="preserve"> Highway Network</w:t>
      </w:r>
      <w:bookmarkEnd w:id="121"/>
    </w:p>
    <w:p w14:paraId="33241F0E" w14:textId="00566CFF"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A7948">
        <w:t xml:space="preserve">Figure </w:t>
      </w:r>
      <w:r w:rsidR="00EA7948">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A7948">
        <w:t xml:space="preserve">Figure </w:t>
      </w:r>
      <w:r w:rsidR="00EA7948">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A7948">
        <w:t xml:space="preserve">Figure </w:t>
      </w:r>
      <w:r w:rsidR="00EA7948">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9047" cy="2232325"/>
                    </a:xfrm>
                    <a:prstGeom prst="rect">
                      <a:avLst/>
                    </a:prstGeom>
                  </pic:spPr>
                </pic:pic>
              </a:graphicData>
            </a:graphic>
          </wp:inline>
        </w:drawing>
      </w:r>
    </w:p>
    <w:p w14:paraId="04451C7B" w14:textId="5073D36A" w:rsidR="00B97396" w:rsidRDefault="00416A19" w:rsidP="00416A19">
      <w:pPr>
        <w:pStyle w:val="Caption"/>
        <w:jc w:val="center"/>
      </w:pPr>
      <w:bookmarkStart w:id="122" w:name="_Ref439321238"/>
      <w:bookmarkStart w:id="123" w:name="_Toc484186479"/>
      <w:r>
        <w:t xml:space="preserve">Figure </w:t>
      </w:r>
      <w:r w:rsidR="003A62C2">
        <w:fldChar w:fldCharType="begin"/>
      </w:r>
      <w:r w:rsidR="003A62C2">
        <w:instrText xml:space="preserve"> SEQ Figure \* ARABIC </w:instrText>
      </w:r>
      <w:r w:rsidR="003A62C2">
        <w:fldChar w:fldCharType="separate"/>
      </w:r>
      <w:r w:rsidR="00EA7948">
        <w:rPr>
          <w:noProof/>
        </w:rPr>
        <w:t>12</w:t>
      </w:r>
      <w:r w:rsidR="003A62C2">
        <w:rPr>
          <w:noProof/>
        </w:rPr>
        <w:fldChar w:fldCharType="end"/>
      </w:r>
      <w:bookmarkEnd w:id="122"/>
      <w:r>
        <w:t xml:space="preserve"> - VISUM Stop Model</w:t>
      </w:r>
      <w:bookmarkEnd w:id="123"/>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7618" cy="3356588"/>
                    </a:xfrm>
                    <a:prstGeom prst="rect">
                      <a:avLst/>
                    </a:prstGeom>
                    <a:ln>
                      <a:solidFill>
                        <a:schemeClr val="accent2"/>
                      </a:solidFill>
                    </a:ln>
                  </pic:spPr>
                </pic:pic>
              </a:graphicData>
            </a:graphic>
          </wp:inline>
        </w:drawing>
      </w:r>
    </w:p>
    <w:p w14:paraId="6E80D605" w14:textId="68FBC6A8" w:rsidR="00B97396" w:rsidRDefault="00B97396" w:rsidP="00BD3E3C">
      <w:pPr>
        <w:pStyle w:val="Caption"/>
        <w:jc w:val="center"/>
      </w:pPr>
      <w:bookmarkStart w:id="124" w:name="_Ref438029280"/>
      <w:bookmarkStart w:id="125" w:name="_Toc484186480"/>
      <w:r>
        <w:t xml:space="preserve">Figure </w:t>
      </w:r>
      <w:r w:rsidR="003A62C2">
        <w:fldChar w:fldCharType="begin"/>
      </w:r>
      <w:r w:rsidR="003A62C2">
        <w:instrText xml:space="preserve"> SEQ Figure \* ARABIC </w:instrText>
      </w:r>
      <w:r w:rsidR="003A62C2">
        <w:fldChar w:fldCharType="separate"/>
      </w:r>
      <w:r w:rsidR="00EA7948">
        <w:rPr>
          <w:noProof/>
        </w:rPr>
        <w:t>13</w:t>
      </w:r>
      <w:r w:rsidR="003A62C2">
        <w:rPr>
          <w:noProof/>
        </w:rPr>
        <w:fldChar w:fldCharType="end"/>
      </w:r>
      <w:bookmarkEnd w:id="124"/>
      <w:r>
        <w:t xml:space="preserve"> </w:t>
      </w:r>
      <w:r w:rsidR="00C44DE5">
        <w:t>–</w:t>
      </w:r>
      <w:r>
        <w:t xml:space="preserve"> </w:t>
      </w:r>
      <w:r w:rsidR="00C44DE5">
        <w:t>Grants Pass</w:t>
      </w:r>
      <w:r>
        <w:t xml:space="preserve"> TRANSIT Network</w:t>
      </w:r>
      <w:bookmarkEnd w:id="125"/>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3375" cy="3871159"/>
                    </a:xfrm>
                    <a:prstGeom prst="rect">
                      <a:avLst/>
                    </a:prstGeom>
                    <a:ln>
                      <a:solidFill>
                        <a:schemeClr val="accent2"/>
                      </a:solidFill>
                    </a:ln>
                  </pic:spPr>
                </pic:pic>
              </a:graphicData>
            </a:graphic>
          </wp:inline>
        </w:drawing>
      </w:r>
    </w:p>
    <w:p w14:paraId="343376EC" w14:textId="193A0807" w:rsidR="00C44DE5" w:rsidRDefault="00C44DE5" w:rsidP="00C44DE5">
      <w:pPr>
        <w:pStyle w:val="Caption"/>
        <w:jc w:val="center"/>
      </w:pPr>
      <w:bookmarkStart w:id="126" w:name="_Ref439320186"/>
      <w:bookmarkStart w:id="127" w:name="_Toc484186481"/>
      <w:r>
        <w:t xml:space="preserve">Figure </w:t>
      </w:r>
      <w:r w:rsidR="003A62C2">
        <w:fldChar w:fldCharType="begin"/>
      </w:r>
      <w:r w:rsidR="003A62C2">
        <w:instrText xml:space="preserve"> SEQ Figure \* ARABIC </w:instrText>
      </w:r>
      <w:r w:rsidR="003A62C2">
        <w:fldChar w:fldCharType="separate"/>
      </w:r>
      <w:r w:rsidR="00EA7948">
        <w:rPr>
          <w:noProof/>
        </w:rPr>
        <w:t>14</w:t>
      </w:r>
      <w:r w:rsidR="003A62C2">
        <w:rPr>
          <w:noProof/>
        </w:rPr>
        <w:fldChar w:fldCharType="end"/>
      </w:r>
      <w:bookmarkEnd w:id="126"/>
      <w:r>
        <w:t xml:space="preserve"> – MeDford TRANSIT Network</w:t>
      </w:r>
      <w:bookmarkEnd w:id="127"/>
    </w:p>
    <w:p w14:paraId="5997668F" w14:textId="724BA221" w:rsidR="00C61BD0" w:rsidRPr="000B0F7B" w:rsidRDefault="00C61BD0" w:rsidP="00C61BD0">
      <w:pPr>
        <w:pStyle w:val="Caption"/>
        <w:keepNext/>
      </w:pPr>
      <w:bookmarkStart w:id="128" w:name="_Ref428199214"/>
      <w:bookmarkStart w:id="129" w:name="_Toc484186496"/>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w:t>
      </w:r>
      <w:r w:rsidR="003A62C2">
        <w:rPr>
          <w:noProof/>
        </w:rPr>
        <w:fldChar w:fldCharType="end"/>
      </w:r>
      <w:bookmarkEnd w:id="128"/>
      <w:r w:rsidRPr="000B0F7B">
        <w:t xml:space="preserve"> </w:t>
      </w:r>
      <w:r>
        <w:t>Link Attributes</w:t>
      </w:r>
      <w:bookmarkEnd w:id="129"/>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ins w:id="130" w:author="Ben Stabler" w:date="2017-08-14T17:47:00Z"/>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ins w:id="131" w:author="Ben Stabler" w:date="2017-08-14T17:47:00Z"/>
                <w:rFonts w:asciiTheme="majorHAnsi" w:hAnsiTheme="majorHAnsi" w:cstheme="majorHAnsi"/>
                <w:sz w:val="18"/>
                <w:szCs w:val="18"/>
              </w:rPr>
            </w:pPr>
            <w:ins w:id="132" w:author="Ben Stabler" w:date="2017-08-14T17:47:00Z">
              <w:r>
                <w:rPr>
                  <w:rFonts w:asciiTheme="majorHAnsi" w:hAnsiTheme="majorHAnsi" w:cstheme="majorHAnsi"/>
                  <w:sz w:val="18"/>
                  <w:szCs w:val="18"/>
                </w:rPr>
                <w:t>Bike</w:t>
              </w:r>
            </w:ins>
          </w:p>
          <w:p w14:paraId="3532FB07" w14:textId="76288D07" w:rsidR="003324B0" w:rsidRDefault="003324B0" w:rsidP="00C44DE5">
            <w:pPr>
              <w:pStyle w:val="TableText"/>
              <w:spacing w:before="120"/>
              <w:rPr>
                <w:rFonts w:asciiTheme="majorHAnsi" w:hAnsiTheme="majorHAnsi" w:cstheme="majorHAnsi"/>
                <w:sz w:val="18"/>
                <w:szCs w:val="18"/>
              </w:rPr>
            </w:pPr>
            <w:ins w:id="133" w:author="Ben Stabler" w:date="2017-08-14T17:47:00Z">
              <w:r>
                <w:rPr>
                  <w:rFonts w:asciiTheme="majorHAnsi" w:hAnsiTheme="majorHAnsi" w:cstheme="majorHAnsi"/>
                  <w:sz w:val="18"/>
                  <w:szCs w:val="18"/>
                </w:rPr>
                <w:t>Walk</w:t>
              </w:r>
            </w:ins>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641D74FD" w:rsidR="00CA69CC" w:rsidRDefault="00942EC7" w:rsidP="00A95BD9">
            <w:pPr>
              <w:pStyle w:val="TableText"/>
              <w:spacing w:before="120" w:after="120"/>
              <w:rPr>
                <w:rFonts w:asciiTheme="majorHAnsi" w:hAnsiTheme="majorHAnsi" w:cstheme="majorHAnsi"/>
                <w:sz w:val="18"/>
                <w:szCs w:val="18"/>
              </w:rPr>
            </w:pPr>
            <w:ins w:id="134" w:author="Ben Stabler" w:date="2017-08-03T08:52:00Z">
              <w:r>
                <w:rPr>
                  <w:rFonts w:asciiTheme="majorHAnsi" w:hAnsiTheme="majorHAnsi" w:cstheme="majorHAnsi"/>
                  <w:sz w:val="18"/>
                  <w:szCs w:val="18"/>
                </w:rPr>
                <w:t xml:space="preserve">VISUM’s built-in attribute for </w:t>
              </w:r>
            </w:ins>
            <w:del w:id="135" w:author="Ben Stabler" w:date="2017-08-03T08:52:00Z">
              <w:r w:rsidR="00CA69CC" w:rsidDel="00942EC7">
                <w:rPr>
                  <w:rFonts w:asciiTheme="majorHAnsi" w:hAnsiTheme="majorHAnsi" w:cstheme="majorHAnsi"/>
                  <w:sz w:val="18"/>
                  <w:szCs w:val="18"/>
                </w:rPr>
                <w:delText>F</w:delText>
              </w:r>
            </w:del>
            <w:ins w:id="136" w:author="Ben Stabler" w:date="2017-08-03T08:52:00Z">
              <w:r>
                <w:rPr>
                  <w:rFonts w:asciiTheme="majorHAnsi" w:hAnsiTheme="majorHAnsi" w:cstheme="majorHAnsi"/>
                  <w:sz w:val="18"/>
                  <w:szCs w:val="18"/>
                </w:rPr>
                <w:t>f</w:t>
              </w:r>
            </w:ins>
            <w:r w:rsidR="00CA69CC">
              <w:rPr>
                <w:rFonts w:asciiTheme="majorHAnsi" w:hAnsiTheme="majorHAnsi" w:cstheme="majorHAnsi"/>
                <w:sz w:val="18"/>
                <w:szCs w:val="18"/>
              </w:rPr>
              <w:t>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942EC7" w:rsidRPr="005F19F3" w14:paraId="44793AB1" w14:textId="77777777" w:rsidTr="00BC1825">
        <w:trPr>
          <w:ins w:id="137" w:author="Ben Stabler" w:date="2017-08-03T08:51:00Z"/>
        </w:trPr>
        <w:tc>
          <w:tcPr>
            <w:tcW w:w="2197" w:type="dxa"/>
          </w:tcPr>
          <w:p w14:paraId="73F67148" w14:textId="073F0315" w:rsidR="00942EC7" w:rsidRDefault="00942EC7" w:rsidP="00942EC7">
            <w:pPr>
              <w:pStyle w:val="TableText"/>
              <w:spacing w:before="120" w:after="120"/>
              <w:rPr>
                <w:ins w:id="138" w:author="Ben Stabler" w:date="2017-08-03T08:51:00Z"/>
                <w:rFonts w:ascii="Calibri" w:hAnsi="Calibri"/>
                <w:color w:val="000000"/>
                <w:sz w:val="22"/>
                <w:szCs w:val="22"/>
              </w:rPr>
            </w:pPr>
            <w:ins w:id="139" w:author="Ben Stabler" w:date="2017-08-03T08:51:00Z">
              <w:r>
                <w:rPr>
                  <w:rFonts w:ascii="Calibri" w:hAnsi="Calibri"/>
                  <w:color w:val="000000"/>
                  <w:sz w:val="22"/>
                  <w:szCs w:val="22"/>
                </w:rPr>
                <w:t>Speed</w:t>
              </w:r>
            </w:ins>
          </w:p>
        </w:tc>
        <w:tc>
          <w:tcPr>
            <w:tcW w:w="5021" w:type="dxa"/>
          </w:tcPr>
          <w:p w14:paraId="5064C227" w14:textId="5563C1BC" w:rsidR="00942EC7" w:rsidRDefault="00942EC7" w:rsidP="00942EC7">
            <w:pPr>
              <w:pStyle w:val="TableText"/>
              <w:spacing w:before="120" w:after="120"/>
              <w:rPr>
                <w:ins w:id="140" w:author="Ben Stabler" w:date="2017-08-03T08:51:00Z"/>
                <w:rFonts w:asciiTheme="majorHAnsi" w:hAnsiTheme="majorHAnsi" w:cstheme="majorHAnsi"/>
                <w:sz w:val="18"/>
                <w:szCs w:val="18"/>
              </w:rPr>
            </w:pPr>
            <w:ins w:id="141" w:author="Ben Stabler" w:date="2017-08-03T08:51:00Z">
              <w:r>
                <w:rPr>
                  <w:rFonts w:asciiTheme="majorHAnsi" w:hAnsiTheme="majorHAnsi" w:cstheme="majorHAnsi"/>
                  <w:sz w:val="18"/>
                  <w:szCs w:val="18"/>
                </w:rPr>
                <w:t>Free</w:t>
              </w:r>
            </w:ins>
            <w:ins w:id="142" w:author="Ben Stabler" w:date="2017-08-03T08:52:00Z">
              <w:r>
                <w:rPr>
                  <w:rFonts w:asciiTheme="majorHAnsi" w:hAnsiTheme="majorHAnsi" w:cstheme="majorHAnsi"/>
                  <w:sz w:val="18"/>
                  <w:szCs w:val="18"/>
                </w:rPr>
                <w:t xml:space="preserve"> </w:t>
              </w:r>
            </w:ins>
            <w:ins w:id="143" w:author="Ben Stabler" w:date="2017-08-03T08:51:00Z">
              <w:r>
                <w:rPr>
                  <w:rFonts w:asciiTheme="majorHAnsi" w:hAnsiTheme="majorHAnsi" w:cstheme="majorHAnsi"/>
                  <w:sz w:val="18"/>
                  <w:szCs w:val="18"/>
                </w:rPr>
                <w:t>flow speed</w:t>
              </w:r>
            </w:ins>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404F5DE9" w14:textId="77777777" w:rsidR="003324B0" w:rsidRDefault="003324B0" w:rsidP="00BC1825">
            <w:pPr>
              <w:pStyle w:val="TableText"/>
              <w:spacing w:before="120"/>
              <w:rPr>
                <w:ins w:id="144" w:author="Ben Stabler" w:date="2017-08-14T17:48:00Z"/>
                <w:rFonts w:asciiTheme="majorHAnsi" w:hAnsiTheme="majorHAnsi" w:cstheme="majorHAnsi"/>
                <w:sz w:val="18"/>
                <w:szCs w:val="18"/>
              </w:rPr>
            </w:pPr>
            <w:ins w:id="145" w:author="Ben Stabler" w:date="2017-08-14T17:48:00Z">
              <w:r>
                <w:rPr>
                  <w:rFonts w:asciiTheme="majorHAnsi" w:hAnsiTheme="majorHAnsi" w:cstheme="majorHAnsi"/>
                  <w:sz w:val="18"/>
                  <w:szCs w:val="18"/>
                </w:rPr>
                <w:t xml:space="preserve">(NOT CURRENTLY USED FOR ASSIGNMENT OR SKIMMING) </w:t>
              </w:r>
            </w:ins>
          </w:p>
          <w:p w14:paraId="3E8F0ED1" w14:textId="36E668CD"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48C58393" w14:textId="77777777" w:rsidR="003324B0" w:rsidRDefault="003324B0" w:rsidP="006F6444">
            <w:pPr>
              <w:pStyle w:val="TableText"/>
              <w:spacing w:before="120"/>
              <w:rPr>
                <w:ins w:id="146" w:author="Ben Stabler" w:date="2017-08-14T17:48:00Z"/>
                <w:rFonts w:asciiTheme="majorHAnsi" w:hAnsiTheme="majorHAnsi" w:cstheme="majorHAnsi"/>
                <w:sz w:val="18"/>
                <w:szCs w:val="18"/>
              </w:rPr>
            </w:pPr>
            <w:ins w:id="147" w:author="Ben Stabler" w:date="2017-08-14T17:48:00Z">
              <w:r>
                <w:rPr>
                  <w:rFonts w:asciiTheme="majorHAnsi" w:hAnsiTheme="majorHAnsi" w:cstheme="majorHAnsi"/>
                  <w:sz w:val="18"/>
                  <w:szCs w:val="18"/>
                </w:rPr>
                <w:t xml:space="preserve">(NOT CURRENTLY USED FOR ASSIGNMENT OR SKIMMING) </w:t>
              </w:r>
            </w:ins>
          </w:p>
          <w:p w14:paraId="56B557A0" w14:textId="010570D0"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0AD8F0D6"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del w:id="148" w:author="Ben Stabler" w:date="2017-08-14T17:40:00Z">
              <w:r w:rsidR="00BC1825" w:rsidDel="00850AB6">
                <w:rPr>
                  <w:rFonts w:asciiTheme="majorHAnsi" w:hAnsiTheme="majorHAnsi" w:cstheme="majorHAnsi"/>
                  <w:sz w:val="18"/>
                  <w:szCs w:val="18"/>
                </w:rPr>
                <w:delText>Trail</w:delText>
              </w:r>
            </w:del>
            <w:ins w:id="149" w:author="Ben Stabler" w:date="2017-08-14T17:40:00Z">
              <w:r w:rsidR="00850AB6">
                <w:rPr>
                  <w:rFonts w:asciiTheme="majorHAnsi" w:hAnsiTheme="majorHAnsi" w:cstheme="majorHAnsi"/>
                  <w:sz w:val="18"/>
                  <w:szCs w:val="18"/>
                </w:rPr>
                <w:t>Path</w:t>
              </w:r>
            </w:ins>
          </w:p>
          <w:p w14:paraId="71C3FA25" w14:textId="55E5BF6B"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del w:id="150" w:author="Ben Stabler" w:date="2017-08-14T17:40:00Z">
              <w:r w:rsidDel="00850AB6">
                <w:rPr>
                  <w:rFonts w:asciiTheme="majorHAnsi" w:hAnsiTheme="majorHAnsi" w:cstheme="majorHAnsi"/>
                  <w:sz w:val="18"/>
                  <w:szCs w:val="18"/>
                </w:rPr>
                <w:delText>Route</w:delText>
              </w:r>
            </w:del>
            <w:ins w:id="151" w:author="Ben Stabler" w:date="2017-08-14T17:40:00Z">
              <w:r w:rsidR="00850AB6">
                <w:rPr>
                  <w:rFonts w:asciiTheme="majorHAnsi" w:hAnsiTheme="majorHAnsi" w:cstheme="majorHAnsi"/>
                  <w:sz w:val="18"/>
                  <w:szCs w:val="18"/>
                </w:rPr>
                <w:t>Lane</w:t>
              </w:r>
            </w:ins>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0AB11B25" w:rsidR="006F6444" w:rsidRPr="000B0F7B" w:rsidRDefault="006F6444" w:rsidP="006F6444">
      <w:pPr>
        <w:pStyle w:val="Caption"/>
        <w:keepNext/>
      </w:pPr>
      <w:bookmarkStart w:id="152" w:name="_Ref438052829"/>
      <w:bookmarkStart w:id="153" w:name="_Toc484186497"/>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2</w:t>
      </w:r>
      <w:r w:rsidR="003A62C2">
        <w:rPr>
          <w:noProof/>
        </w:rPr>
        <w:fldChar w:fldCharType="end"/>
      </w:r>
      <w:bookmarkEnd w:id="152"/>
      <w:r w:rsidRPr="000B0F7B">
        <w:t xml:space="preserve"> </w:t>
      </w:r>
      <w:r>
        <w:t>MAZ (MainZone) Attributes</w:t>
      </w:r>
      <w:bookmarkEnd w:id="153"/>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154" w:name="_Ref438052835"/>
    </w:p>
    <w:p w14:paraId="75D51704" w14:textId="3C4D3735" w:rsidR="006F6444" w:rsidRPr="000B0F7B" w:rsidRDefault="006F6444" w:rsidP="006F6444">
      <w:pPr>
        <w:pStyle w:val="Caption"/>
        <w:keepNext/>
      </w:pPr>
      <w:bookmarkStart w:id="155" w:name="_Ref438478245"/>
      <w:bookmarkStart w:id="156" w:name="_Toc484186498"/>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3</w:t>
      </w:r>
      <w:r w:rsidR="003A62C2">
        <w:rPr>
          <w:noProof/>
        </w:rPr>
        <w:fldChar w:fldCharType="end"/>
      </w:r>
      <w:bookmarkEnd w:id="154"/>
      <w:bookmarkEnd w:id="155"/>
      <w:r w:rsidRPr="000B0F7B">
        <w:t xml:space="preserve"> </w:t>
      </w:r>
      <w:r>
        <w:t>LiNERoute Attributes</w:t>
      </w:r>
      <w:bookmarkEnd w:id="156"/>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74C89C7F" w:rsidR="00C429D5" w:rsidRPr="000B0F7B" w:rsidRDefault="00C429D5" w:rsidP="00C429D5">
      <w:pPr>
        <w:pStyle w:val="Caption"/>
        <w:keepNext/>
      </w:pPr>
      <w:bookmarkStart w:id="157" w:name="_Ref438053076"/>
      <w:bookmarkStart w:id="158" w:name="_Toc484186499"/>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4</w:t>
      </w:r>
      <w:r w:rsidR="003A62C2">
        <w:rPr>
          <w:noProof/>
        </w:rPr>
        <w:fldChar w:fldCharType="end"/>
      </w:r>
      <w:bookmarkEnd w:id="157"/>
      <w:r w:rsidRPr="000B0F7B">
        <w:t xml:space="preserve"> </w:t>
      </w:r>
      <w:r>
        <w:t>TAZ (Zone) Attributes</w:t>
      </w:r>
      <w:bookmarkEnd w:id="158"/>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2995A8D1" w:rsidR="00255F27" w:rsidRPr="000B0F7B" w:rsidRDefault="00255F27" w:rsidP="00255F27">
      <w:pPr>
        <w:pStyle w:val="Caption"/>
        <w:keepNext/>
      </w:pPr>
      <w:bookmarkStart w:id="159" w:name="_Ref484095012"/>
      <w:bookmarkStart w:id="160" w:name="_Toc484186500"/>
      <w:bookmarkStart w:id="161" w:name="_Ref438035664"/>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5</w:t>
      </w:r>
      <w:r w:rsidR="003A62C2">
        <w:rPr>
          <w:noProof/>
        </w:rPr>
        <w:fldChar w:fldCharType="end"/>
      </w:r>
      <w:bookmarkEnd w:id="159"/>
      <w:r w:rsidRPr="000B0F7B">
        <w:t xml:space="preserve"> </w:t>
      </w:r>
      <w:r>
        <w:t>TAP (STOPAREA) Attributes</w:t>
      </w:r>
      <w:bookmarkEnd w:id="160"/>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50829E5B" w:rsidR="0082736E" w:rsidRPr="000B0F7B" w:rsidRDefault="0082736E" w:rsidP="0082736E">
      <w:pPr>
        <w:pStyle w:val="Caption"/>
        <w:keepNext/>
      </w:pPr>
      <w:bookmarkStart w:id="162" w:name="_Toc484186501"/>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6</w:t>
      </w:r>
      <w:r w:rsidR="003A62C2">
        <w:rPr>
          <w:noProof/>
        </w:rPr>
        <w:fldChar w:fldCharType="end"/>
      </w:r>
      <w:bookmarkEnd w:id="161"/>
      <w:r w:rsidRPr="000B0F7B">
        <w:t xml:space="preserve"> </w:t>
      </w:r>
      <w:r>
        <w:t>Time-oF-Day periods and Link Capacities</w:t>
      </w:r>
      <w:bookmarkEnd w:id="162"/>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63" w:name="_Toc484186434"/>
      <w:r>
        <w:t>Population Synthesizer</w:t>
      </w:r>
      <w:bookmarkEnd w:id="163"/>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1894205"/>
                    </a:xfrm>
                    <a:prstGeom prst="rect">
                      <a:avLst/>
                    </a:prstGeom>
                  </pic:spPr>
                </pic:pic>
              </a:graphicData>
            </a:graphic>
          </wp:inline>
        </w:drawing>
      </w:r>
    </w:p>
    <w:p w14:paraId="36651FAB" w14:textId="47F2DA0E" w:rsidR="00D519B4" w:rsidRDefault="00D519B4" w:rsidP="00D519B4">
      <w:pPr>
        <w:pStyle w:val="Caption"/>
        <w:jc w:val="center"/>
      </w:pPr>
      <w:bookmarkStart w:id="164" w:name="_Toc484186482"/>
      <w:r>
        <w:t xml:space="preserve">Figure </w:t>
      </w:r>
      <w:r w:rsidR="003A62C2">
        <w:fldChar w:fldCharType="begin"/>
      </w:r>
      <w:r w:rsidR="003A62C2">
        <w:instrText xml:space="preserve"> SEQ Figure \* ARABIC </w:instrText>
      </w:r>
      <w:r w:rsidR="003A62C2">
        <w:fldChar w:fldCharType="separate"/>
      </w:r>
      <w:r w:rsidR="00EA7948">
        <w:rPr>
          <w:noProof/>
        </w:rPr>
        <w:t>15</w:t>
      </w:r>
      <w:r w:rsidR="003A62C2">
        <w:rPr>
          <w:noProof/>
        </w:rPr>
        <w:fldChar w:fldCharType="end"/>
      </w:r>
      <w:r>
        <w:t xml:space="preserve"> - PopSyn Households File EXample</w:t>
      </w:r>
      <w:bookmarkEnd w:id="164"/>
    </w:p>
    <w:p w14:paraId="6D329C96" w14:textId="14823BAF" w:rsidR="00C429D5" w:rsidRPr="000B0F7B" w:rsidRDefault="00C429D5" w:rsidP="00C429D5">
      <w:pPr>
        <w:pStyle w:val="Caption"/>
        <w:keepNext/>
      </w:pPr>
      <w:bookmarkStart w:id="165" w:name="_Toc484186502"/>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7</w:t>
      </w:r>
      <w:r w:rsidR="003A62C2">
        <w:rPr>
          <w:noProof/>
        </w:rPr>
        <w:fldChar w:fldCharType="end"/>
      </w:r>
      <w:r w:rsidRPr="000B0F7B">
        <w:t xml:space="preserve"> </w:t>
      </w:r>
      <w:r>
        <w:t>PopSYN Households</w:t>
      </w:r>
      <w:bookmarkEnd w:id="165"/>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3816E0D"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this will be updated by the zoneChecker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2168525"/>
                    </a:xfrm>
                    <a:prstGeom prst="rect">
                      <a:avLst/>
                    </a:prstGeom>
                  </pic:spPr>
                </pic:pic>
              </a:graphicData>
            </a:graphic>
          </wp:inline>
        </w:drawing>
      </w:r>
    </w:p>
    <w:p w14:paraId="3521F69B" w14:textId="08A75ADD" w:rsidR="00D519B4" w:rsidRDefault="00D519B4" w:rsidP="00D519B4">
      <w:pPr>
        <w:pStyle w:val="Caption"/>
        <w:jc w:val="center"/>
      </w:pPr>
      <w:bookmarkStart w:id="166" w:name="_Toc484186483"/>
      <w:r>
        <w:t xml:space="preserve">Figure </w:t>
      </w:r>
      <w:r w:rsidR="003A62C2">
        <w:fldChar w:fldCharType="begin"/>
      </w:r>
      <w:r w:rsidR="003A62C2">
        <w:instrText xml:space="preserve"> SEQ Figure \* ARABIC </w:instrText>
      </w:r>
      <w:r w:rsidR="003A62C2">
        <w:fldChar w:fldCharType="separate"/>
      </w:r>
      <w:r w:rsidR="00EA7948">
        <w:rPr>
          <w:noProof/>
        </w:rPr>
        <w:t>16</w:t>
      </w:r>
      <w:r w:rsidR="003A62C2">
        <w:rPr>
          <w:noProof/>
        </w:rPr>
        <w:fldChar w:fldCharType="end"/>
      </w:r>
      <w:r>
        <w:t xml:space="preserve"> - PopSYn Persons File Example</w:t>
      </w:r>
      <w:bookmarkEnd w:id="166"/>
    </w:p>
    <w:p w14:paraId="72FE646F" w14:textId="77777777" w:rsidR="00D519B4" w:rsidRDefault="00D519B4" w:rsidP="00C429D5">
      <w:pPr>
        <w:pStyle w:val="Caption"/>
        <w:keepNext/>
      </w:pPr>
    </w:p>
    <w:p w14:paraId="4F8E0EBC" w14:textId="3D736D5E" w:rsidR="00C429D5" w:rsidRPr="000B0F7B" w:rsidRDefault="00C429D5" w:rsidP="00C429D5">
      <w:pPr>
        <w:pStyle w:val="Caption"/>
        <w:keepNext/>
      </w:pPr>
      <w:bookmarkStart w:id="167" w:name="_Toc484186503"/>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8</w:t>
      </w:r>
      <w:r w:rsidR="003A62C2">
        <w:rPr>
          <w:noProof/>
        </w:rPr>
        <w:fldChar w:fldCharType="end"/>
      </w:r>
      <w:r w:rsidRPr="000B0F7B">
        <w:t xml:space="preserve"> </w:t>
      </w:r>
      <w:r>
        <w:t>PopSYN Persons</w:t>
      </w:r>
      <w:bookmarkEnd w:id="167"/>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68" w:name="_Toc484186435"/>
      <w:r>
        <w:t>CVM and External Model</w:t>
      </w:r>
      <w:bookmarkEnd w:id="168"/>
    </w:p>
    <w:p w14:paraId="53ACB19F" w14:textId="706030CC" w:rsidR="003E61F6" w:rsidRPr="003E61F6" w:rsidRDefault="003E61F6" w:rsidP="003E61F6">
      <w:r>
        <w:t>The CVM and SWIM external model require a number of additional unique inputs, as described in the tables below.</w:t>
      </w:r>
    </w:p>
    <w:p w14:paraId="182CC22B" w14:textId="4F7BE187" w:rsidR="003E61F6" w:rsidRPr="000B0F7B" w:rsidRDefault="003E61F6" w:rsidP="003E61F6">
      <w:pPr>
        <w:pStyle w:val="Caption"/>
        <w:keepNext/>
      </w:pPr>
      <w:bookmarkStart w:id="169" w:name="_Toc484186504"/>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9</w:t>
      </w:r>
      <w:r w:rsidR="003A62C2">
        <w:rPr>
          <w:noProof/>
        </w:rPr>
        <w:fldChar w:fldCharType="end"/>
      </w:r>
      <w:r w:rsidRPr="000B0F7B">
        <w:t xml:space="preserve"> </w:t>
      </w:r>
      <w:r>
        <w:t>CVM Specific Inputs</w:t>
      </w:r>
      <w:bookmarkEnd w:id="169"/>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E6EE3EC" w:rsidR="003E61F6" w:rsidRPr="000B0F7B" w:rsidRDefault="003E61F6" w:rsidP="003E61F6">
      <w:pPr>
        <w:pStyle w:val="Caption"/>
        <w:keepNext/>
      </w:pPr>
      <w:bookmarkStart w:id="170" w:name="_Toc484186505"/>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10</w:t>
      </w:r>
      <w:r w:rsidR="003A62C2">
        <w:rPr>
          <w:noProof/>
        </w:rPr>
        <w:fldChar w:fldCharType="end"/>
      </w:r>
      <w:r w:rsidRPr="000B0F7B">
        <w:t xml:space="preserve"> </w:t>
      </w:r>
      <w:r>
        <w:t>SWIm External MODEL SpeciFIC Inputs</w:t>
      </w:r>
      <w:bookmarkEnd w:id="170"/>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71" w:name="_Toc355018451"/>
      <w:bookmarkStart w:id="172" w:name="_Toc484186436"/>
      <w:r>
        <w:t>OR-RAMP</w:t>
      </w:r>
      <w:r w:rsidR="003E61F6">
        <w:t xml:space="preserve"> </w:t>
      </w:r>
      <w:r w:rsidR="003E61F6" w:rsidRPr="00D46E41">
        <w:t>Properties</w:t>
      </w:r>
      <w:bookmarkEnd w:id="171"/>
      <w:r>
        <w:t xml:space="preserve"> File</w:t>
      </w:r>
      <w:bookmarkEnd w:id="172"/>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56ADAC8D" w:rsidR="00B7594A" w:rsidRPr="000B0F7B" w:rsidRDefault="00B7594A" w:rsidP="00B7594A">
      <w:pPr>
        <w:pStyle w:val="Caption"/>
        <w:keepNext/>
      </w:pPr>
      <w:bookmarkStart w:id="173" w:name="_Ref438484158"/>
      <w:bookmarkStart w:id="174" w:name="_Toc484186506"/>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11</w:t>
      </w:r>
      <w:r w:rsidR="003A62C2">
        <w:rPr>
          <w:noProof/>
        </w:rPr>
        <w:fldChar w:fldCharType="end"/>
      </w:r>
      <w:bookmarkEnd w:id="173"/>
      <w:r w:rsidRPr="000B0F7B">
        <w:t xml:space="preserve"> </w:t>
      </w:r>
      <w:r>
        <w:t>or-ramp pROPERTIES fiLE</w:t>
      </w:r>
      <w:bookmarkEnd w:id="174"/>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75" w:name="_Toc355018452"/>
      <w:bookmarkStart w:id="176" w:name="_Toc484186437"/>
      <w:r w:rsidRPr="008144B9">
        <w:t>UEC Files</w:t>
      </w:r>
      <w:bookmarkEnd w:id="175"/>
      <w:bookmarkEnd w:id="176"/>
      <w:r w:rsidRPr="008144B9">
        <w:t xml:space="preserve"> </w:t>
      </w:r>
    </w:p>
    <w:p w14:paraId="31DFB4BC" w14:textId="33D3408C"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A7948" w:rsidRPr="000B0F7B">
        <w:t xml:space="preserve">Table </w:t>
      </w:r>
      <w:r w:rsidR="00EA7948">
        <w:rPr>
          <w:noProof/>
        </w:rPr>
        <w:t>4</w:t>
      </w:r>
      <w:r w:rsidR="00EA7948" w:rsidRPr="000B0F7B">
        <w:t>.</w:t>
      </w:r>
      <w:r w:rsidR="00EA7948">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A7948">
        <w:t xml:space="preserve">Figure </w:t>
      </w:r>
      <w:r w:rsidR="00EA7948">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2045" cy="2600886"/>
                    </a:xfrm>
                    <a:prstGeom prst="rect">
                      <a:avLst/>
                    </a:prstGeom>
                  </pic:spPr>
                </pic:pic>
              </a:graphicData>
            </a:graphic>
          </wp:inline>
        </w:drawing>
      </w:r>
    </w:p>
    <w:p w14:paraId="7646860B" w14:textId="11FDAF91" w:rsidR="00D519B4" w:rsidRDefault="00D519B4" w:rsidP="00D519B4">
      <w:pPr>
        <w:pStyle w:val="Caption"/>
        <w:jc w:val="center"/>
      </w:pPr>
      <w:bookmarkStart w:id="177" w:name="_Ref439324392"/>
      <w:bookmarkStart w:id="178" w:name="_Toc484186484"/>
      <w:r>
        <w:t xml:space="preserve">Figure </w:t>
      </w:r>
      <w:r w:rsidR="003A62C2">
        <w:fldChar w:fldCharType="begin"/>
      </w:r>
      <w:r w:rsidR="003A62C2">
        <w:instrText xml:space="preserve"> SEQ Figure \* ARABIC </w:instrText>
      </w:r>
      <w:r w:rsidR="003A62C2">
        <w:fldChar w:fldCharType="separate"/>
      </w:r>
      <w:r w:rsidR="00EA7948">
        <w:rPr>
          <w:noProof/>
        </w:rPr>
        <w:t>17</w:t>
      </w:r>
      <w:r w:rsidR="003A62C2">
        <w:rPr>
          <w:noProof/>
        </w:rPr>
        <w:fldChar w:fldCharType="end"/>
      </w:r>
      <w:bookmarkEnd w:id="177"/>
      <w:r>
        <w:t xml:space="preserve"> - UEC Example</w:t>
      </w:r>
      <w:bookmarkEnd w:id="178"/>
    </w:p>
    <w:p w14:paraId="552A72AE" w14:textId="5E38A7F4" w:rsidR="001B37A6" w:rsidRDefault="001B37A6" w:rsidP="001B37A6">
      <w:pPr>
        <w:pStyle w:val="Normal-HalfSpace"/>
        <w:spacing w:line="300" w:lineRule="atLeast"/>
      </w:pPr>
      <w:bookmarkStart w:id="179"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4FD3C175" w:rsidR="00C44DE5" w:rsidRDefault="00B7594A" w:rsidP="00B7594A">
      <w:pPr>
        <w:pStyle w:val="Caption"/>
        <w:keepNext/>
      </w:pPr>
      <w:bookmarkStart w:id="180" w:name="_Ref439324179"/>
      <w:bookmarkStart w:id="181" w:name="_Toc484186507"/>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12</w:t>
      </w:r>
      <w:r w:rsidR="003A62C2">
        <w:rPr>
          <w:noProof/>
        </w:rPr>
        <w:fldChar w:fldCharType="end"/>
      </w:r>
      <w:bookmarkEnd w:id="180"/>
      <w:r w:rsidRPr="000B0F7B">
        <w:t xml:space="preserve"> </w:t>
      </w:r>
      <w:r>
        <w:t>uec fiLES</w:t>
      </w:r>
      <w:bookmarkEnd w:id="181"/>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79"/>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82" w:name="_Toc484186438"/>
      <w:r>
        <w:t>Major Univers</w:t>
      </w:r>
      <w:r w:rsidR="00556E1F">
        <w:t>I</w:t>
      </w:r>
      <w:r>
        <w:t>ty Model Parking Lots (Optional</w:t>
      </w:r>
      <w:r w:rsidR="005A608A">
        <w:t>)</w:t>
      </w:r>
      <w:bookmarkEnd w:id="182"/>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4D14D33E" w:rsidR="005A608A" w:rsidRDefault="005A608A" w:rsidP="005A608A">
      <w:pPr>
        <w:pStyle w:val="Caption"/>
        <w:keepNext/>
      </w:pPr>
      <w:bookmarkStart w:id="183" w:name="_Toc484186508"/>
      <w:r w:rsidRPr="000B0F7B">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13</w:t>
      </w:r>
      <w:r w:rsidR="003A62C2">
        <w:rPr>
          <w:noProof/>
        </w:rPr>
        <w:fldChar w:fldCharType="end"/>
      </w:r>
      <w:r w:rsidRPr="000B0F7B">
        <w:t xml:space="preserve"> </w:t>
      </w:r>
      <w:r>
        <w:t>Parking Lots For Major Universities</w:t>
      </w:r>
      <w:bookmarkEnd w:id="183"/>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84" w:name="_Toc484186439"/>
      <w:r>
        <w:t>Costs</w:t>
      </w:r>
      <w:bookmarkEnd w:id="184"/>
    </w:p>
    <w:p w14:paraId="0BD04A58" w14:textId="743BBD8E"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A7948" w:rsidRPr="000B0F7B">
        <w:t xml:space="preserve">Table </w:t>
      </w:r>
      <w:r w:rsidR="00EA7948">
        <w:rPr>
          <w:noProof/>
        </w:rPr>
        <w:t>4</w:t>
      </w:r>
      <w:r w:rsidR="00EA7948" w:rsidRPr="000B0F7B">
        <w:t>.</w:t>
      </w:r>
      <w:r w:rsidR="00EA7948">
        <w:rPr>
          <w:noProof/>
        </w:rPr>
        <w:t>14</w:t>
      </w:r>
      <w:r>
        <w:fldChar w:fldCharType="end"/>
      </w:r>
      <w:r w:rsidR="00556E1F">
        <w:t xml:space="preserve"> below. All costs are for year 2010; model users can use a CPI adjustment for translating costs from other years to 2010 values for consistency.</w:t>
      </w:r>
    </w:p>
    <w:p w14:paraId="5F7CA5FE" w14:textId="42B38567" w:rsidR="009030FC" w:rsidRDefault="009030FC" w:rsidP="009030FC">
      <w:pPr>
        <w:pStyle w:val="Caption"/>
        <w:keepNext/>
      </w:pPr>
      <w:bookmarkStart w:id="185" w:name="_Ref439329896"/>
      <w:bookmarkStart w:id="186" w:name="_Toc484186509"/>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14</w:t>
      </w:r>
      <w:r w:rsidR="003A62C2">
        <w:rPr>
          <w:noProof/>
        </w:rPr>
        <w:fldChar w:fldCharType="end"/>
      </w:r>
      <w:bookmarkEnd w:id="185"/>
      <w:r w:rsidRPr="000B0F7B">
        <w:t xml:space="preserve"> </w:t>
      </w:r>
      <w:r>
        <w:t>Costs</w:t>
      </w:r>
      <w:bookmarkEnd w:id="186"/>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69E389F6" w:rsidR="009030FC" w:rsidRPr="00F24A87" w:rsidRDefault="003A62C2" w:rsidP="009030FC">
            <w:pPr>
              <w:spacing w:before="120" w:line="240" w:lineRule="auto"/>
              <w:contextualSpacing w:val="0"/>
              <w:rPr>
                <w:rFonts w:asciiTheme="majorHAnsi" w:hAnsiTheme="majorHAnsi"/>
                <w:color w:val="FFFFFF" w:themeColor="background2"/>
                <w:sz w:val="18"/>
                <w:szCs w:val="18"/>
              </w:rPr>
            </w:pPr>
            <w:hyperlink r:id="rId49"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87" w:name="_Toc426730186"/>
      <w:bookmarkStart w:id="188" w:name="_Toc426730394"/>
      <w:bookmarkStart w:id="189" w:name="_Toc426975538"/>
      <w:bookmarkStart w:id="190" w:name="_Ref428324657"/>
      <w:bookmarkStart w:id="191" w:name="_Ref428324920"/>
      <w:bookmarkStart w:id="192" w:name="_Toc484186440"/>
      <w:bookmarkEnd w:id="187"/>
      <w:bookmarkEnd w:id="188"/>
      <w:bookmarkEnd w:id="189"/>
      <w:r w:rsidRPr="00965098">
        <w:lastRenderedPageBreak/>
        <w:t>Outputs</w:t>
      </w:r>
      <w:bookmarkEnd w:id="190"/>
      <w:bookmarkEnd w:id="191"/>
      <w:bookmarkEnd w:id="192"/>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93" w:name="_Toc484186441"/>
      <w:r>
        <w:t>Network and Zone Data</w:t>
      </w:r>
      <w:bookmarkEnd w:id="193"/>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2D14F52" w:rsidR="0082736E" w:rsidRPr="000B0F7B" w:rsidRDefault="0082736E" w:rsidP="0082736E">
      <w:pPr>
        <w:pStyle w:val="Caption"/>
        <w:keepNext/>
      </w:pPr>
      <w:bookmarkStart w:id="194" w:name="_Ref438039042"/>
      <w:bookmarkStart w:id="195" w:name="_Toc484186510"/>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w:t>
      </w:r>
      <w:r w:rsidR="003A62C2">
        <w:rPr>
          <w:noProof/>
        </w:rPr>
        <w:fldChar w:fldCharType="end"/>
      </w:r>
      <w:bookmarkEnd w:id="194"/>
      <w:r w:rsidRPr="000B0F7B">
        <w:t xml:space="preserve"> </w:t>
      </w:r>
      <w:r>
        <w:t>MAZ Data File</w:t>
      </w:r>
      <w:r w:rsidR="000A35E0">
        <w:t xml:space="preserve"> Export from VISUM</w:t>
      </w:r>
      <w:r w:rsidR="00FB25E5">
        <w:t xml:space="preserve"> – Inputs\maz_data_export.csv</w:t>
      </w:r>
      <w:bookmarkEnd w:id="195"/>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54BDD6B" w:rsidR="0082736E" w:rsidRPr="000B0F7B" w:rsidRDefault="0082736E" w:rsidP="0082736E">
      <w:pPr>
        <w:pStyle w:val="Caption"/>
        <w:keepNext/>
      </w:pPr>
      <w:bookmarkStart w:id="196" w:name="_Ref438039501"/>
      <w:bookmarkStart w:id="197" w:name="_Toc484186511"/>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2</w:t>
      </w:r>
      <w:r w:rsidR="003A62C2">
        <w:rPr>
          <w:noProof/>
        </w:rPr>
        <w:fldChar w:fldCharType="end"/>
      </w:r>
      <w:bookmarkEnd w:id="196"/>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97"/>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24CFB240" w:rsidR="0082736E" w:rsidRPr="000B0F7B" w:rsidRDefault="0082736E" w:rsidP="0082736E">
      <w:pPr>
        <w:pStyle w:val="Caption"/>
        <w:keepNext/>
      </w:pPr>
      <w:bookmarkStart w:id="198" w:name="_Ref438037746"/>
      <w:bookmarkStart w:id="199" w:name="_Toc484186512"/>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3</w:t>
      </w:r>
      <w:r w:rsidR="003A62C2">
        <w:rPr>
          <w:noProof/>
        </w:rPr>
        <w:fldChar w:fldCharType="end"/>
      </w:r>
      <w:bookmarkEnd w:id="198"/>
      <w:r w:rsidRPr="000B0F7B">
        <w:t xml:space="preserve"> </w:t>
      </w:r>
      <w:r>
        <w:t>TAPS Input File</w:t>
      </w:r>
      <w:r w:rsidR="000A35E0">
        <w:t xml:space="preserve"> FOR OR-RAMP</w:t>
      </w:r>
      <w:r w:rsidR="00FB25E5">
        <w:t xml:space="preserve"> - </w:t>
      </w:r>
      <w:r w:rsidR="00FB25E5" w:rsidRPr="00FB25E5">
        <w:t>tap_data.csv</w:t>
      </w:r>
      <w:bookmarkEnd w:id="199"/>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3D1F72F2" w:rsidR="0082736E" w:rsidRPr="000B0F7B" w:rsidRDefault="0082736E" w:rsidP="0082736E">
      <w:pPr>
        <w:pStyle w:val="Caption"/>
        <w:keepNext/>
      </w:pPr>
      <w:bookmarkStart w:id="200" w:name="_Ref438038868"/>
      <w:bookmarkStart w:id="201" w:name="_Toc484186513"/>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4</w:t>
      </w:r>
      <w:r w:rsidR="003A62C2">
        <w:rPr>
          <w:noProof/>
        </w:rPr>
        <w:fldChar w:fldCharType="end"/>
      </w:r>
      <w:bookmarkEnd w:id="200"/>
      <w:r w:rsidRPr="000B0F7B">
        <w:t xml:space="preserve"> </w:t>
      </w:r>
      <w:r>
        <w:t>Tap Lines CSV File</w:t>
      </w:r>
      <w:r w:rsidR="000A35E0">
        <w:t xml:space="preserve"> for OR-RAMP</w:t>
      </w:r>
      <w:r w:rsidR="00FB25E5">
        <w:t xml:space="preserve"> - </w:t>
      </w:r>
      <w:r w:rsidR="00FB25E5" w:rsidRPr="00FB25E5">
        <w:t>tapLines.csv</w:t>
      </w:r>
      <w:bookmarkEnd w:id="201"/>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7942B7DA" w:rsidR="0082736E" w:rsidRPr="000B0F7B" w:rsidRDefault="0082736E" w:rsidP="0082736E">
      <w:pPr>
        <w:pStyle w:val="Caption"/>
        <w:keepNext/>
      </w:pPr>
      <w:bookmarkStart w:id="202" w:name="_Ref438033887"/>
      <w:bookmarkStart w:id="203" w:name="_Toc484186514"/>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5</w:t>
      </w:r>
      <w:r w:rsidR="003A62C2">
        <w:rPr>
          <w:noProof/>
        </w:rPr>
        <w:fldChar w:fldCharType="end"/>
      </w:r>
      <w:bookmarkEnd w:id="202"/>
      <w:r w:rsidRPr="000B0F7B">
        <w:t xml:space="preserve"> </w:t>
      </w:r>
      <w:r>
        <w:t>park Locations Alternatives</w:t>
      </w:r>
      <w:r w:rsidR="000A35E0">
        <w:t xml:space="preserve"> for OR-RAMP</w:t>
      </w:r>
      <w:r w:rsidR="00FB25E5">
        <w:t xml:space="preserve"> - </w:t>
      </w:r>
      <w:r w:rsidR="00FB25E5" w:rsidRPr="00FB25E5">
        <w:t>ParkLocationAlts.csv</w:t>
      </w:r>
      <w:bookmarkEnd w:id="203"/>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603317EF" w:rsidR="0082736E" w:rsidRPr="000B0F7B" w:rsidRDefault="0082736E" w:rsidP="0082736E">
      <w:pPr>
        <w:pStyle w:val="Caption"/>
        <w:keepNext/>
      </w:pPr>
      <w:bookmarkStart w:id="204" w:name="_Ref438033892"/>
      <w:bookmarkStart w:id="205" w:name="_Toc484186515"/>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6</w:t>
      </w:r>
      <w:r w:rsidR="003A62C2">
        <w:rPr>
          <w:noProof/>
        </w:rPr>
        <w:fldChar w:fldCharType="end"/>
      </w:r>
      <w:bookmarkEnd w:id="204"/>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205"/>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43EAE8D5" w:rsidR="0082736E" w:rsidRPr="000B0F7B" w:rsidRDefault="0082736E" w:rsidP="0082736E">
      <w:pPr>
        <w:pStyle w:val="Caption"/>
        <w:keepNext/>
      </w:pPr>
      <w:bookmarkStart w:id="206" w:name="_Ref438033896"/>
      <w:bookmarkStart w:id="207" w:name="_Toc484186516"/>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7</w:t>
      </w:r>
      <w:r w:rsidR="003A62C2">
        <w:rPr>
          <w:noProof/>
        </w:rPr>
        <w:fldChar w:fldCharType="end"/>
      </w:r>
      <w:bookmarkEnd w:id="206"/>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207"/>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5C4BE007" w:rsidR="0082736E" w:rsidRPr="000B0F7B" w:rsidRDefault="0082736E" w:rsidP="0082736E">
      <w:pPr>
        <w:pStyle w:val="Caption"/>
        <w:keepNext/>
      </w:pPr>
      <w:bookmarkStart w:id="208" w:name="_Ref438033899"/>
      <w:bookmarkStart w:id="209" w:name="_Toc484186517"/>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8</w:t>
      </w:r>
      <w:r w:rsidR="003A62C2">
        <w:rPr>
          <w:noProof/>
        </w:rPr>
        <w:fldChar w:fldCharType="end"/>
      </w:r>
      <w:bookmarkEnd w:id="208"/>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209"/>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210" w:name="_Toc484186442"/>
      <w:r>
        <w:t>CVM and External M</w:t>
      </w:r>
      <w:r w:rsidR="008B36BF">
        <w:t>o</w:t>
      </w:r>
      <w:r>
        <w:t>del</w:t>
      </w:r>
      <w:bookmarkEnd w:id="210"/>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613D5DF7" w:rsidR="00026E65" w:rsidRPr="000B0F7B" w:rsidRDefault="00026E65" w:rsidP="00026E65">
      <w:pPr>
        <w:pStyle w:val="Caption"/>
        <w:keepNext/>
      </w:pPr>
      <w:bookmarkStart w:id="211" w:name="_Ref438041298"/>
      <w:bookmarkStart w:id="212" w:name="_Toc484186518"/>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9</w:t>
      </w:r>
      <w:r w:rsidR="003A62C2">
        <w:rPr>
          <w:noProof/>
        </w:rPr>
        <w:fldChar w:fldCharType="end"/>
      </w:r>
      <w:bookmarkEnd w:id="211"/>
      <w:r w:rsidRPr="000B0F7B">
        <w:t xml:space="preserve"> </w:t>
      </w:r>
      <w:r>
        <w:t>CVM Outputs</w:t>
      </w:r>
      <w:bookmarkEnd w:id="212"/>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0F31EFF" w:rsidR="002F4F9A" w:rsidRPr="000B0F7B" w:rsidRDefault="002F4F9A" w:rsidP="002F4F9A">
      <w:pPr>
        <w:pStyle w:val="Caption"/>
        <w:keepNext/>
      </w:pPr>
      <w:bookmarkStart w:id="213" w:name="_Ref438042620"/>
      <w:bookmarkStart w:id="214" w:name="_Toc484186519"/>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10</w:t>
      </w:r>
      <w:r w:rsidR="003A62C2">
        <w:rPr>
          <w:noProof/>
        </w:rPr>
        <w:fldChar w:fldCharType="end"/>
      </w:r>
      <w:bookmarkEnd w:id="213"/>
      <w:r w:rsidRPr="000B0F7B">
        <w:t xml:space="preserve"> </w:t>
      </w:r>
      <w:r>
        <w:t>SWIm External MODEL Outputs</w:t>
      </w:r>
      <w:bookmarkEnd w:id="214"/>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215" w:name="_Toc484186443"/>
      <w:r>
        <w:t>Skims</w:t>
      </w:r>
      <w:bookmarkEnd w:id="215"/>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3405CE30" w:rsidR="003431DD" w:rsidRPr="000B0F7B" w:rsidRDefault="003431DD" w:rsidP="003431DD">
      <w:pPr>
        <w:pStyle w:val="Caption"/>
        <w:keepNext/>
      </w:pPr>
      <w:bookmarkStart w:id="216" w:name="_Ref438040521"/>
      <w:bookmarkStart w:id="217" w:name="_Toc484186520"/>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11</w:t>
      </w:r>
      <w:r w:rsidR="003A62C2">
        <w:rPr>
          <w:noProof/>
        </w:rPr>
        <w:fldChar w:fldCharType="end"/>
      </w:r>
      <w:bookmarkEnd w:id="216"/>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217"/>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10750A28" w:rsidR="00B07E4C" w:rsidRPr="000B0F7B" w:rsidRDefault="00B07E4C" w:rsidP="00B07E4C">
      <w:pPr>
        <w:pStyle w:val="Caption"/>
        <w:keepNext/>
      </w:pPr>
      <w:bookmarkStart w:id="218" w:name="_Toc484186521"/>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12</w:t>
      </w:r>
      <w:r w:rsidR="003A62C2">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218"/>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1A73CBF6" w:rsidR="00B07E4C" w:rsidRPr="000B0F7B" w:rsidRDefault="00B07E4C" w:rsidP="00B07E4C">
      <w:pPr>
        <w:pStyle w:val="Caption"/>
        <w:keepNext/>
      </w:pPr>
      <w:bookmarkStart w:id="219" w:name="_Ref438038369"/>
      <w:bookmarkStart w:id="220" w:name="_Toc484186522"/>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13</w:t>
      </w:r>
      <w:r w:rsidR="003A62C2">
        <w:rPr>
          <w:noProof/>
        </w:rPr>
        <w:fldChar w:fldCharType="end"/>
      </w:r>
      <w:bookmarkEnd w:id="219"/>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220"/>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687BF22" w:rsidR="00CD2123" w:rsidRPr="000B0F7B" w:rsidRDefault="00CD2123" w:rsidP="00CD2123">
      <w:pPr>
        <w:pStyle w:val="Caption"/>
        <w:keepNext/>
      </w:pPr>
      <w:bookmarkStart w:id="221" w:name="_Ref438037751"/>
      <w:bookmarkStart w:id="222" w:name="_Toc484186523"/>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14</w:t>
      </w:r>
      <w:r w:rsidR="003A62C2">
        <w:rPr>
          <w:noProof/>
        </w:rPr>
        <w:fldChar w:fldCharType="end"/>
      </w:r>
      <w:bookmarkEnd w:id="221"/>
      <w:r w:rsidRPr="000B0F7B">
        <w:t xml:space="preserve"> </w:t>
      </w:r>
      <w:r>
        <w:t>TAZ to NEAR TAPS Impedance</w:t>
      </w:r>
      <w:r w:rsidR="000A35E0">
        <w:t>S for DRIVE TRANSIT</w:t>
      </w:r>
      <w:r w:rsidR="00FB25E5">
        <w:t xml:space="preserve"> - </w:t>
      </w:r>
      <w:r w:rsidR="00FB25E5" w:rsidRPr="00FB25E5">
        <w:t>drive_taz_tap.csv</w:t>
      </w:r>
      <w:bookmarkEnd w:id="222"/>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2C5F0C72" w:rsidR="00797F2F" w:rsidRPr="000B0F7B" w:rsidRDefault="00797F2F" w:rsidP="00797F2F">
      <w:pPr>
        <w:pStyle w:val="Caption"/>
        <w:keepNext/>
      </w:pPr>
      <w:bookmarkStart w:id="223" w:name="_Ref428320448"/>
      <w:bookmarkStart w:id="224" w:name="_Toc484186524"/>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15</w:t>
      </w:r>
      <w:r w:rsidR="003A62C2">
        <w:rPr>
          <w:noProof/>
        </w:rPr>
        <w:fldChar w:fldCharType="end"/>
      </w:r>
      <w:bookmarkEnd w:id="223"/>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224"/>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12C7DF83" w:rsidR="008C379F" w:rsidRPr="000B0F7B" w:rsidRDefault="008C379F" w:rsidP="008C379F">
      <w:pPr>
        <w:pStyle w:val="Caption"/>
        <w:keepNext/>
      </w:pPr>
      <w:bookmarkStart w:id="225" w:name="_Toc484186525"/>
      <w:bookmarkStart w:id="226" w:name="_Ref438034951"/>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16</w:t>
      </w:r>
      <w:r w:rsidR="003A62C2">
        <w:rPr>
          <w:noProof/>
        </w:rPr>
        <w:fldChar w:fldCharType="end"/>
      </w:r>
      <w:r w:rsidRPr="000B0F7B">
        <w:t xml:space="preserve"> </w:t>
      </w:r>
      <w:r>
        <w:t>TAZ Skim Definitions</w:t>
      </w:r>
      <w:bookmarkEnd w:id="225"/>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227" w:name="_Toc484186444"/>
      <w:bookmarkEnd w:id="226"/>
      <w:r>
        <w:t>Trip Lists</w:t>
      </w:r>
      <w:bookmarkEnd w:id="227"/>
    </w:p>
    <w:p w14:paraId="2BF763AC" w14:textId="49E69E0F"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A7948" w:rsidRPr="00513AEE">
        <w:t xml:space="preserve">Table </w:t>
      </w:r>
      <w:r w:rsidR="00EA7948">
        <w:rPr>
          <w:noProof/>
        </w:rPr>
        <w:t>5</w:t>
      </w:r>
      <w:r w:rsidR="00EA7948" w:rsidRPr="00513AEE">
        <w:t>.</w:t>
      </w:r>
      <w:r w:rsidR="00EA7948">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1F5FFCB1" w:rsidR="00D519B4" w:rsidRDefault="00D519B4" w:rsidP="00D519B4">
      <w:pPr>
        <w:pStyle w:val="Caption"/>
        <w:jc w:val="center"/>
      </w:pPr>
      <w:bookmarkStart w:id="228" w:name="_Toc484186485"/>
      <w:r>
        <w:t xml:space="preserve">Figure </w:t>
      </w:r>
      <w:r w:rsidR="003A62C2">
        <w:fldChar w:fldCharType="begin"/>
      </w:r>
      <w:r w:rsidR="003A62C2">
        <w:instrText xml:space="preserve"> SEQ Figure \* AR</w:instrText>
      </w:r>
      <w:r w:rsidR="003A62C2">
        <w:instrText xml:space="preserve">ABIC </w:instrText>
      </w:r>
      <w:r w:rsidR="003A62C2">
        <w:fldChar w:fldCharType="separate"/>
      </w:r>
      <w:r w:rsidR="00EA7948">
        <w:rPr>
          <w:noProof/>
        </w:rPr>
        <w:t>18</w:t>
      </w:r>
      <w:r w:rsidR="003A62C2">
        <w:rPr>
          <w:noProof/>
        </w:rPr>
        <w:fldChar w:fldCharType="end"/>
      </w:r>
      <w:r>
        <w:t xml:space="preserve"> - InDivTour Data Example</w:t>
      </w:r>
      <w:bookmarkEnd w:id="228"/>
    </w:p>
    <w:p w14:paraId="04052ED0" w14:textId="12ABB130" w:rsidR="000A35E0" w:rsidRDefault="000A35E0" w:rsidP="000A35E0">
      <w:pPr>
        <w:pStyle w:val="Caption"/>
        <w:keepNext/>
      </w:pPr>
      <w:bookmarkStart w:id="229" w:name="_Ref428322719"/>
      <w:bookmarkStart w:id="230" w:name="_Toc484186526"/>
      <w:r w:rsidRPr="00513AEE">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EA7948">
        <w:rPr>
          <w:noProof/>
        </w:rPr>
        <w:t>17</w:t>
      </w:r>
      <w:r w:rsidR="003A62C2">
        <w:rPr>
          <w:noProof/>
        </w:rPr>
        <w:fldChar w:fldCharType="end"/>
      </w:r>
      <w:bookmarkEnd w:id="229"/>
      <w:r>
        <w:rPr>
          <w:noProof/>
        </w:rPr>
        <w:t xml:space="preserve"> </w:t>
      </w:r>
      <w:r>
        <w:t>Individual TouRS File</w:t>
      </w:r>
      <w:r w:rsidR="00FB25E5">
        <w:t xml:space="preserve"> - indivTourData_&lt;iteration&gt;.csv</w:t>
      </w:r>
      <w:bookmarkEnd w:id="230"/>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3618930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4FEBF0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2733DA6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1854835"/>
                    </a:xfrm>
                    <a:prstGeom prst="rect">
                      <a:avLst/>
                    </a:prstGeom>
                  </pic:spPr>
                </pic:pic>
              </a:graphicData>
            </a:graphic>
          </wp:inline>
        </w:drawing>
      </w:r>
    </w:p>
    <w:p w14:paraId="7CBA891C" w14:textId="7230B549" w:rsidR="00D519B4" w:rsidRDefault="00D519B4" w:rsidP="00D519B4">
      <w:pPr>
        <w:pStyle w:val="Caption"/>
        <w:jc w:val="center"/>
      </w:pPr>
      <w:bookmarkStart w:id="231" w:name="_Toc484186486"/>
      <w:r>
        <w:t xml:space="preserve">Figure </w:t>
      </w:r>
      <w:r w:rsidR="003A62C2">
        <w:fldChar w:fldCharType="begin"/>
      </w:r>
      <w:r w:rsidR="003A62C2">
        <w:instrText xml:space="preserve"> SEQ Figure \* ARABIC </w:instrText>
      </w:r>
      <w:r w:rsidR="003A62C2">
        <w:fldChar w:fldCharType="separate"/>
      </w:r>
      <w:r w:rsidR="00EA7948">
        <w:rPr>
          <w:noProof/>
        </w:rPr>
        <w:t>19</w:t>
      </w:r>
      <w:r w:rsidR="003A62C2">
        <w:rPr>
          <w:noProof/>
        </w:rPr>
        <w:fldChar w:fldCharType="end"/>
      </w:r>
      <w:r>
        <w:t xml:space="preserve"> - INDIVTrip Data Example</w:t>
      </w:r>
      <w:bookmarkEnd w:id="231"/>
    </w:p>
    <w:p w14:paraId="626F7FCF" w14:textId="1783BC64" w:rsidR="000A35E0" w:rsidRDefault="000A35E0" w:rsidP="000A35E0">
      <w:pPr>
        <w:pStyle w:val="Caption"/>
        <w:keepNext/>
      </w:pPr>
      <w:bookmarkStart w:id="232" w:name="_Toc484186527"/>
      <w:r w:rsidRPr="00513AEE">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EA7948">
        <w:rPr>
          <w:noProof/>
        </w:rPr>
        <w:t>18</w:t>
      </w:r>
      <w:r w:rsidR="003A62C2">
        <w:rPr>
          <w:noProof/>
        </w:rPr>
        <w:fldChar w:fldCharType="end"/>
      </w:r>
      <w:r>
        <w:rPr>
          <w:noProof/>
        </w:rPr>
        <w:t xml:space="preserve"> </w:t>
      </w:r>
      <w:r w:rsidR="00A00DFE">
        <w:t>InDvidUal</w:t>
      </w:r>
      <w:r>
        <w:t xml:space="preserve"> Trips File</w:t>
      </w:r>
      <w:r w:rsidR="00FB25E5">
        <w:t xml:space="preserve"> - indivTripData_&lt;iteration&gt;.csv</w:t>
      </w:r>
      <w:bookmarkEnd w:id="232"/>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4B1EB9C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989A78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698A6A1C" w:rsidR="000A35E0" w:rsidRDefault="00D519B4" w:rsidP="00566D18">
      <w:pPr>
        <w:pStyle w:val="Caption"/>
        <w:jc w:val="center"/>
      </w:pPr>
      <w:bookmarkStart w:id="233" w:name="_Toc484186487"/>
      <w:r>
        <w:t xml:space="preserve">Figure </w:t>
      </w:r>
      <w:r w:rsidR="003A62C2">
        <w:fldChar w:fldCharType="begin"/>
      </w:r>
      <w:r w:rsidR="003A62C2">
        <w:instrText xml:space="preserve"> SEQ Figure \* ARABIC </w:instrText>
      </w:r>
      <w:r w:rsidR="003A62C2">
        <w:fldChar w:fldCharType="separate"/>
      </w:r>
      <w:r w:rsidR="00EA7948">
        <w:rPr>
          <w:noProof/>
        </w:rPr>
        <w:t>20</w:t>
      </w:r>
      <w:r w:rsidR="003A62C2">
        <w:rPr>
          <w:noProof/>
        </w:rPr>
        <w:fldChar w:fldCharType="end"/>
      </w:r>
      <w:r>
        <w:t xml:space="preserve"> - JointTour DATA Example</w:t>
      </w:r>
      <w:bookmarkEnd w:id="233"/>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D31608E" w:rsidR="000A35E0" w:rsidRDefault="000A35E0" w:rsidP="000A35E0">
      <w:pPr>
        <w:pStyle w:val="Caption"/>
        <w:keepNext/>
      </w:pPr>
      <w:bookmarkStart w:id="234" w:name="_Toc484186528"/>
      <w:r w:rsidRPr="00513AEE">
        <w:lastRenderedPageBreak/>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EA7948">
        <w:rPr>
          <w:noProof/>
        </w:rPr>
        <w:t>19</w:t>
      </w:r>
      <w:r w:rsidR="003A62C2">
        <w:rPr>
          <w:noProof/>
        </w:rPr>
        <w:fldChar w:fldCharType="end"/>
      </w:r>
      <w:r>
        <w:rPr>
          <w:noProof/>
        </w:rPr>
        <w:t xml:space="preserve"> </w:t>
      </w:r>
      <w:r w:rsidR="00566D18">
        <w:t>Joint TourS</w:t>
      </w:r>
      <w:r>
        <w:t xml:space="preserve"> File</w:t>
      </w:r>
      <w:r w:rsidR="00FB25E5">
        <w:t xml:space="preserve"> - jointTourData_&lt;iteration&gt;.csv</w:t>
      </w:r>
      <w:bookmarkEnd w:id="234"/>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DF9D2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70A2F2B0" w:rsidR="00D519B4" w:rsidRDefault="00D519B4" w:rsidP="00D519B4">
      <w:pPr>
        <w:pStyle w:val="Caption"/>
        <w:jc w:val="center"/>
      </w:pPr>
      <w:bookmarkStart w:id="235" w:name="_Toc484186488"/>
      <w:r>
        <w:t xml:space="preserve">Figure </w:t>
      </w:r>
      <w:r w:rsidR="003A62C2">
        <w:fldChar w:fldCharType="begin"/>
      </w:r>
      <w:r w:rsidR="003A62C2">
        <w:instrText xml:space="preserve"> SEQ Figure \* ARABIC </w:instrText>
      </w:r>
      <w:r w:rsidR="003A62C2">
        <w:fldChar w:fldCharType="separate"/>
      </w:r>
      <w:r w:rsidR="00EA7948">
        <w:rPr>
          <w:noProof/>
        </w:rPr>
        <w:t>21</w:t>
      </w:r>
      <w:r w:rsidR="003A62C2">
        <w:rPr>
          <w:noProof/>
        </w:rPr>
        <w:fldChar w:fldCharType="end"/>
      </w:r>
      <w:r>
        <w:t xml:space="preserve"> - JOINTTRIP DATA EXAMPLE</w:t>
      </w:r>
      <w:bookmarkEnd w:id="235"/>
    </w:p>
    <w:p w14:paraId="24FC740C" w14:textId="7BBECE91" w:rsidR="000A35E0" w:rsidRDefault="000A35E0" w:rsidP="000A35E0">
      <w:pPr>
        <w:pStyle w:val="Caption"/>
        <w:keepNext/>
      </w:pPr>
      <w:bookmarkStart w:id="236" w:name="_Toc484186529"/>
      <w:r w:rsidRPr="00513AEE">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EA7948">
        <w:rPr>
          <w:noProof/>
        </w:rPr>
        <w:t>20</w:t>
      </w:r>
      <w:r w:rsidR="003A62C2">
        <w:rPr>
          <w:noProof/>
        </w:rPr>
        <w:fldChar w:fldCharType="end"/>
      </w:r>
      <w:r>
        <w:rPr>
          <w:noProof/>
        </w:rPr>
        <w:t xml:space="preserve"> </w:t>
      </w:r>
      <w:r w:rsidR="00566D18">
        <w:t>JoiNT Trips</w:t>
      </w:r>
      <w:r>
        <w:t xml:space="preserve"> File</w:t>
      </w:r>
      <w:r w:rsidR="00FB25E5">
        <w:t xml:space="preserve"> - jointTripData_&lt;iteration&gt;.csv</w:t>
      </w:r>
      <w:bookmarkEnd w:id="236"/>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12AC07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5E085C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99160" w:rsidR="00F64244" w:rsidRDefault="00F64244" w:rsidP="00F64244">
      <w:pPr>
        <w:pStyle w:val="Caption"/>
        <w:keepNext/>
      </w:pPr>
      <w:bookmarkStart w:id="237" w:name="_Ref439328628"/>
      <w:bookmarkStart w:id="238" w:name="_Ref439334931"/>
      <w:bookmarkStart w:id="239" w:name="_Toc484186530"/>
      <w:r w:rsidRPr="00513AEE">
        <w:lastRenderedPageBreak/>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EA7948">
        <w:rPr>
          <w:noProof/>
        </w:rPr>
        <w:t>21</w:t>
      </w:r>
      <w:r w:rsidR="003A62C2">
        <w:rPr>
          <w:noProof/>
        </w:rPr>
        <w:fldChar w:fldCharType="end"/>
      </w:r>
      <w:bookmarkEnd w:id="237"/>
      <w:r>
        <w:rPr>
          <w:noProof/>
        </w:rPr>
        <w:t xml:space="preserve"> </w:t>
      </w:r>
      <w:r>
        <w:t>Tour and TRIP Modes COdes</w:t>
      </w:r>
      <w:bookmarkEnd w:id="238"/>
      <w:bookmarkEnd w:id="239"/>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240" w:name="_Toc484186445"/>
      <w:r>
        <w:lastRenderedPageBreak/>
        <w:t>Demand M</w:t>
      </w:r>
      <w:r w:rsidR="00D519B4">
        <w:t>atrices</w:t>
      </w:r>
      <w:bookmarkEnd w:id="240"/>
    </w:p>
    <w:p w14:paraId="1C36CD51" w14:textId="6AA215AB"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A7948">
        <w:t xml:space="preserve">Figure </w:t>
      </w:r>
      <w:r w:rsidR="00EA7948">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A7948" w:rsidRPr="000B0F7B">
        <w:t xml:space="preserve">Table </w:t>
      </w:r>
      <w:r w:rsidR="00EA7948">
        <w:rPr>
          <w:noProof/>
        </w:rPr>
        <w:t>5</w:t>
      </w:r>
      <w:r w:rsidR="00EA7948" w:rsidRPr="000B0F7B">
        <w:t>.</w:t>
      </w:r>
      <w:r w:rsidR="00EA7948">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466340"/>
                    </a:xfrm>
                    <a:prstGeom prst="rect">
                      <a:avLst/>
                    </a:prstGeom>
                  </pic:spPr>
                </pic:pic>
              </a:graphicData>
            </a:graphic>
          </wp:inline>
        </w:drawing>
      </w:r>
    </w:p>
    <w:p w14:paraId="59DF0B75" w14:textId="4B27A03A" w:rsidR="00D519B4" w:rsidRDefault="00D519B4" w:rsidP="00D519B4">
      <w:pPr>
        <w:pStyle w:val="Caption"/>
        <w:jc w:val="center"/>
      </w:pPr>
      <w:bookmarkStart w:id="241" w:name="_Ref438071945"/>
      <w:bookmarkStart w:id="242" w:name="_Toc484186489"/>
      <w:r>
        <w:t xml:space="preserve">Figure </w:t>
      </w:r>
      <w:r w:rsidR="003A62C2">
        <w:fldChar w:fldCharType="begin"/>
      </w:r>
      <w:r w:rsidR="003A62C2">
        <w:instrText xml:space="preserve"> SEQ Figure \* ARABIC </w:instrText>
      </w:r>
      <w:r w:rsidR="003A62C2">
        <w:fldChar w:fldCharType="separate"/>
      </w:r>
      <w:r w:rsidR="00EA7948">
        <w:rPr>
          <w:noProof/>
        </w:rPr>
        <w:t>22</w:t>
      </w:r>
      <w:r w:rsidR="003A62C2">
        <w:rPr>
          <w:noProof/>
        </w:rPr>
        <w:fldChar w:fldCharType="end"/>
      </w:r>
      <w:bookmarkEnd w:id="241"/>
      <w:r>
        <w:t xml:space="preserve"> - Demand MAtrices in OMX Format</w:t>
      </w:r>
      <w:bookmarkEnd w:id="242"/>
    </w:p>
    <w:p w14:paraId="7D6F5824" w14:textId="154B4304" w:rsidR="00D519B4" w:rsidRPr="000B0F7B" w:rsidRDefault="00D519B4" w:rsidP="00D519B4">
      <w:pPr>
        <w:pStyle w:val="Caption"/>
        <w:keepNext/>
      </w:pPr>
      <w:bookmarkStart w:id="243" w:name="_Ref438071954"/>
      <w:bookmarkStart w:id="244" w:name="_Toc484186531"/>
      <w:r w:rsidRPr="000B0F7B">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22</w:t>
      </w:r>
      <w:r w:rsidR="003A62C2">
        <w:rPr>
          <w:noProof/>
        </w:rPr>
        <w:fldChar w:fldCharType="end"/>
      </w:r>
      <w:bookmarkEnd w:id="243"/>
      <w:r w:rsidRPr="000B0F7B">
        <w:t xml:space="preserve"> </w:t>
      </w:r>
      <w:r>
        <w:t>Demand</w:t>
      </w:r>
      <w:r w:rsidRPr="000B0F7B">
        <w:t xml:space="preserve"> Matr</w:t>
      </w:r>
      <w:r>
        <w:t>ices</w:t>
      </w:r>
      <w:bookmarkEnd w:id="244"/>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245" w:name="_Toc484186446"/>
      <w:r>
        <w:t>Assignment</w:t>
      </w:r>
      <w:r w:rsidR="006B78D8">
        <w:t>s</w:t>
      </w:r>
      <w:bookmarkEnd w:id="245"/>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DED21A6"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A7948">
        <w:t xml:space="preserve">Figure </w:t>
      </w:r>
      <w:r w:rsidR="00EA7948">
        <w:rPr>
          <w:noProof/>
        </w:rPr>
        <w:t>23</w:t>
      </w:r>
      <w:r>
        <w:fldChar w:fldCharType="end"/>
      </w:r>
      <w:r>
        <w:t>)</w:t>
      </w:r>
    </w:p>
    <w:p w14:paraId="313EDE65" w14:textId="2FFAC691"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A7948">
        <w:t xml:space="preserve">Figure </w:t>
      </w:r>
      <w:r w:rsidR="00EA7948">
        <w:rPr>
          <w:noProof/>
        </w:rPr>
        <w:t>24</w:t>
      </w:r>
      <w:r>
        <w:fldChar w:fldCharType="end"/>
      </w:r>
      <w:r>
        <w:t>)</w:t>
      </w:r>
    </w:p>
    <w:p w14:paraId="077E410E" w14:textId="3B2C4D4B" w:rsidR="002946D2" w:rsidRDefault="002946D2" w:rsidP="002946D2">
      <w:pPr>
        <w:pStyle w:val="BodyParagraph"/>
      </w:pPr>
      <w:r>
        <w:fldChar w:fldCharType="begin"/>
      </w:r>
      <w:r>
        <w:instrText xml:space="preserve"> REF _Ref428323418 \h </w:instrText>
      </w:r>
      <w:r>
        <w:fldChar w:fldCharType="separate"/>
      </w:r>
      <w:r w:rsidR="00EA7948" w:rsidRPr="000B0F7B">
        <w:t xml:space="preserve">Table </w:t>
      </w:r>
      <w:r w:rsidR="00EA7948">
        <w:rPr>
          <w:noProof/>
        </w:rPr>
        <w:t>5</w:t>
      </w:r>
      <w:r w:rsidR="00EA7948" w:rsidRPr="000B0F7B">
        <w:t>.</w:t>
      </w:r>
      <w:r w:rsidR="00EA7948">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026E837F" w:rsidR="00D519B4" w:rsidRDefault="002946D2" w:rsidP="002946D2">
      <w:pPr>
        <w:pStyle w:val="Caption"/>
        <w:jc w:val="center"/>
      </w:pPr>
      <w:bookmarkStart w:id="246" w:name="_Ref438070975"/>
      <w:bookmarkStart w:id="247" w:name="_Toc484186490"/>
      <w:r>
        <w:t xml:space="preserve">Figure </w:t>
      </w:r>
      <w:r w:rsidR="003A62C2">
        <w:fldChar w:fldCharType="begin"/>
      </w:r>
      <w:r w:rsidR="003A62C2">
        <w:instrText xml:space="preserve"> SEQ Figure \* ARABIC </w:instrText>
      </w:r>
      <w:r w:rsidR="003A62C2">
        <w:fldChar w:fldCharType="separate"/>
      </w:r>
      <w:r w:rsidR="00EA7948">
        <w:rPr>
          <w:noProof/>
        </w:rPr>
        <w:t>23</w:t>
      </w:r>
      <w:r w:rsidR="003A62C2">
        <w:rPr>
          <w:noProof/>
        </w:rPr>
        <w:fldChar w:fldCharType="end"/>
      </w:r>
      <w:bookmarkEnd w:id="246"/>
      <w:r>
        <w:t xml:space="preserve"> - TAZ Assignment REsults</w:t>
      </w:r>
      <w:bookmarkEnd w:id="247"/>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072130"/>
                    </a:xfrm>
                    <a:prstGeom prst="rect">
                      <a:avLst/>
                    </a:prstGeom>
                  </pic:spPr>
                </pic:pic>
              </a:graphicData>
            </a:graphic>
          </wp:inline>
        </w:drawing>
      </w:r>
    </w:p>
    <w:p w14:paraId="5E9D2F4C" w14:textId="17F52724" w:rsidR="00D519B4" w:rsidRDefault="002946D2" w:rsidP="002946D2">
      <w:pPr>
        <w:pStyle w:val="Caption"/>
        <w:jc w:val="center"/>
      </w:pPr>
      <w:bookmarkStart w:id="248" w:name="_Ref438070981"/>
      <w:bookmarkStart w:id="249" w:name="_Toc484186491"/>
      <w:r>
        <w:t xml:space="preserve">Figure </w:t>
      </w:r>
      <w:r w:rsidR="003A62C2">
        <w:fldChar w:fldCharType="begin"/>
      </w:r>
      <w:r w:rsidR="003A62C2">
        <w:instrText xml:space="preserve"> SEQ Figure \* ARABIC </w:instrText>
      </w:r>
      <w:r w:rsidR="003A62C2">
        <w:fldChar w:fldCharType="separate"/>
      </w:r>
      <w:r w:rsidR="00EA7948">
        <w:rPr>
          <w:noProof/>
        </w:rPr>
        <w:t>24</w:t>
      </w:r>
      <w:r w:rsidR="003A62C2">
        <w:rPr>
          <w:noProof/>
        </w:rPr>
        <w:fldChar w:fldCharType="end"/>
      </w:r>
      <w:bookmarkEnd w:id="248"/>
      <w:r>
        <w:t xml:space="preserve"> - TAP Assignment Results</w:t>
      </w:r>
      <w:bookmarkEnd w:id="249"/>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0994F981" w:rsidR="00DA2433" w:rsidRPr="000B0F7B" w:rsidRDefault="00DA2433" w:rsidP="00DA2433">
      <w:pPr>
        <w:pStyle w:val="Caption"/>
        <w:keepNext/>
      </w:pPr>
      <w:bookmarkStart w:id="250" w:name="_Ref428323418"/>
      <w:bookmarkStart w:id="251" w:name="_Toc484186532"/>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23</w:t>
      </w:r>
      <w:r w:rsidR="003A62C2">
        <w:rPr>
          <w:noProof/>
        </w:rPr>
        <w:fldChar w:fldCharType="end"/>
      </w:r>
      <w:bookmarkEnd w:id="250"/>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251"/>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252" w:name="_Toc484186447"/>
      <w:r>
        <w:lastRenderedPageBreak/>
        <w:t>Creating and Running a New Scenario</w:t>
      </w:r>
      <w:bookmarkEnd w:id="252"/>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D4623D4"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A7948">
        <w:t xml:space="preserve">Figure </w:t>
      </w:r>
      <w:r w:rsidR="00EA7948">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029200" cy="826135"/>
                    </a:xfrm>
                    <a:prstGeom prst="rect">
                      <a:avLst/>
                    </a:prstGeom>
                  </pic:spPr>
                </pic:pic>
              </a:graphicData>
            </a:graphic>
          </wp:inline>
        </w:drawing>
      </w:r>
    </w:p>
    <w:p w14:paraId="7F6A442B" w14:textId="194D5D45" w:rsidR="006F56B9" w:rsidRDefault="006F56B9" w:rsidP="006F56B9">
      <w:pPr>
        <w:pStyle w:val="Caption"/>
        <w:keepNext/>
        <w:ind w:firstLine="720"/>
        <w:jc w:val="center"/>
      </w:pPr>
      <w:bookmarkStart w:id="253" w:name="_Ref428534102"/>
      <w:bookmarkStart w:id="254" w:name="_Toc484186492"/>
      <w:r>
        <w:t xml:space="preserve">Figure </w:t>
      </w:r>
      <w:r w:rsidR="003A62C2">
        <w:fldChar w:fldCharType="begin"/>
      </w:r>
      <w:r w:rsidR="003A62C2">
        <w:instrText xml:space="preserve"> SEQ Figure \* ARABIC </w:instrText>
      </w:r>
      <w:r w:rsidR="003A62C2">
        <w:fldChar w:fldCharType="separate"/>
      </w:r>
      <w:r w:rsidR="00EA7948">
        <w:rPr>
          <w:noProof/>
        </w:rPr>
        <w:t>25</w:t>
      </w:r>
      <w:r w:rsidR="003A62C2">
        <w:rPr>
          <w:noProof/>
        </w:rPr>
        <w:fldChar w:fldCharType="end"/>
      </w:r>
      <w:bookmarkEnd w:id="253"/>
      <w:r>
        <w:t xml:space="preserve"> - RunModel.Bat</w:t>
      </w:r>
      <w:bookmarkEnd w:id="254"/>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255" w:name="_Toc298858118"/>
      <w:bookmarkStart w:id="256" w:name="_Toc484186448"/>
      <w:r>
        <w:lastRenderedPageBreak/>
        <w:t>Model Logging/Trace Results</w:t>
      </w:r>
      <w:bookmarkEnd w:id="255"/>
      <w:bookmarkEnd w:id="256"/>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98AECEC" w:rsidR="00C86198" w:rsidRDefault="003808E4" w:rsidP="00C86198">
      <w:r>
        <w:fldChar w:fldCharType="begin"/>
      </w:r>
      <w:r>
        <w:instrText xml:space="preserve"> REF _Ref438046101 \h </w:instrText>
      </w:r>
      <w:r>
        <w:fldChar w:fldCharType="separate"/>
      </w:r>
      <w:r w:rsidR="00EA7948">
        <w:t xml:space="preserve">Figure </w:t>
      </w:r>
      <w:r w:rsidR="00EA7948">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3E29AA30" w:rsidR="00CF7C17" w:rsidRDefault="003808E4" w:rsidP="003808E4">
      <w:pPr>
        <w:pStyle w:val="Caption"/>
        <w:jc w:val="center"/>
      </w:pPr>
      <w:bookmarkStart w:id="257" w:name="_Ref438046101"/>
      <w:bookmarkStart w:id="258" w:name="_Toc484186493"/>
      <w:r>
        <w:t xml:space="preserve">Figure </w:t>
      </w:r>
      <w:r w:rsidR="003A62C2">
        <w:fldChar w:fldCharType="begin"/>
      </w:r>
      <w:r w:rsidR="003A62C2">
        <w:instrText xml:space="preserve"> SEQ Figure \* ARABIC </w:instrText>
      </w:r>
      <w:r w:rsidR="003A62C2">
        <w:fldChar w:fldCharType="separate"/>
      </w:r>
      <w:r w:rsidR="00EA7948">
        <w:rPr>
          <w:noProof/>
        </w:rPr>
        <w:t>26</w:t>
      </w:r>
      <w:r w:rsidR="003A62C2">
        <w:rPr>
          <w:noProof/>
        </w:rPr>
        <w:fldChar w:fldCharType="end"/>
      </w:r>
      <w:bookmarkEnd w:id="257"/>
      <w:r>
        <w:t xml:space="preserve"> - Household Trace Results</w:t>
      </w:r>
      <w:bookmarkEnd w:id="258"/>
    </w:p>
    <w:p w14:paraId="46A27C3D" w14:textId="77777777" w:rsidR="00B0151E" w:rsidRDefault="00B0151E" w:rsidP="00B0151E"/>
    <w:p w14:paraId="0075E93F" w14:textId="77777777" w:rsidR="00B0151E" w:rsidRDefault="00B0151E" w:rsidP="00B0151E">
      <w:pPr>
        <w:pStyle w:val="Heading1"/>
      </w:pPr>
      <w:bookmarkStart w:id="259" w:name="_Ref382560801"/>
      <w:bookmarkStart w:id="260" w:name="_Toc382568116"/>
      <w:bookmarkStart w:id="261" w:name="_Toc484186449"/>
      <w:r w:rsidRPr="00564F5D">
        <w:lastRenderedPageBreak/>
        <w:t>Methodology for developing T</w:t>
      </w:r>
      <w:r>
        <w:t>AZ boundaries</w:t>
      </w:r>
      <w:bookmarkEnd w:id="259"/>
      <w:bookmarkEnd w:id="260"/>
      <w:bookmarkEnd w:id="261"/>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62" w:name="_Toc382568117"/>
      <w:bookmarkStart w:id="263" w:name="_Toc484186450"/>
      <w:r>
        <w:t>Recognizing boundaries</w:t>
      </w:r>
      <w:bookmarkEnd w:id="262"/>
      <w:bookmarkEnd w:id="263"/>
    </w:p>
    <w:p w14:paraId="510AB496" w14:textId="77777777" w:rsidR="00B0151E" w:rsidRDefault="00B0151E" w:rsidP="00B0151E">
      <w:pPr>
        <w:pStyle w:val="Heading3"/>
      </w:pPr>
      <w:bookmarkStart w:id="264" w:name="_Toc382568118"/>
      <w:bookmarkStart w:id="265" w:name="_Toc484186451"/>
      <w:r>
        <w:t>Census Boundaries</w:t>
      </w:r>
      <w:bookmarkEnd w:id="264"/>
      <w:bookmarkEnd w:id="265"/>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66" w:name="_Toc382568119"/>
      <w:bookmarkStart w:id="267" w:name="_Toc484186452"/>
      <w:r>
        <w:t>Physical Boundaries</w:t>
      </w:r>
      <w:bookmarkEnd w:id="266"/>
      <w:bookmarkEnd w:id="267"/>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68" w:name="_Toc382568120"/>
      <w:bookmarkStart w:id="269" w:name="_Toc484186453"/>
      <w:r>
        <w:t>Jurisdictional/Political/Planning Boundaries</w:t>
      </w:r>
      <w:bookmarkEnd w:id="268"/>
      <w:bookmarkEnd w:id="269"/>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70" w:name="_Toc382568121"/>
      <w:bookmarkStart w:id="271" w:name="_Toc484186454"/>
      <w:r>
        <w:t>Historical Zonal Boundary</w:t>
      </w:r>
      <w:bookmarkEnd w:id="270"/>
      <w:bookmarkEnd w:id="271"/>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72" w:name="_Toc382568122"/>
      <w:bookmarkStart w:id="273" w:name="_Toc484186455"/>
      <w:r>
        <w:t>Transportation Network</w:t>
      </w:r>
      <w:bookmarkEnd w:id="272"/>
      <w:bookmarkEnd w:id="273"/>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74" w:name="_Toc382568123"/>
      <w:bookmarkStart w:id="275" w:name="_Toc484186456"/>
      <w:r>
        <w:t>Homogenous Land-use</w:t>
      </w:r>
      <w:bookmarkEnd w:id="274"/>
      <w:bookmarkEnd w:id="275"/>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76" w:name="_Toc382568124"/>
      <w:bookmarkStart w:id="277" w:name="_Toc484186457"/>
      <w:r>
        <w:t>Uniqueness</w:t>
      </w:r>
      <w:bookmarkEnd w:id="276"/>
      <w:bookmarkEnd w:id="277"/>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78" w:name="_Toc382568125"/>
      <w:bookmarkStart w:id="279" w:name="_Toc484186458"/>
      <w:r>
        <w:t>Centroids</w:t>
      </w:r>
      <w:bookmarkEnd w:id="278"/>
      <w:bookmarkEnd w:id="279"/>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80" w:name="_Toc382568126"/>
      <w:bookmarkStart w:id="281" w:name="_Toc484186459"/>
      <w:r>
        <w:t>Anticipating Developments</w:t>
      </w:r>
      <w:bookmarkEnd w:id="280"/>
      <w:bookmarkEnd w:id="281"/>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60"/>
          <w:footerReference w:type="even" r:id="rId61"/>
          <w:footerReference w:type="default" r:id="rId62"/>
          <w:footerReference w:type="first" r:id="rId63"/>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82" w:name="_Ref382560838"/>
      <w:bookmarkStart w:id="283" w:name="_Toc382568127"/>
      <w:bookmarkStart w:id="284" w:name="_Toc484186460"/>
      <w:r w:rsidRPr="00564F5D">
        <w:lastRenderedPageBreak/>
        <w:t>Methodology for de</w:t>
      </w:r>
      <w:r>
        <w:t>veloping MAZ boundaries</w:t>
      </w:r>
      <w:bookmarkEnd w:id="282"/>
      <w:bookmarkEnd w:id="283"/>
      <w:bookmarkEnd w:id="284"/>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85" w:name="_Toc382568128"/>
      <w:bookmarkStart w:id="286" w:name="_Toc484186461"/>
      <w:r>
        <w:t>Procedure to create MAZs</w:t>
      </w:r>
      <w:bookmarkEnd w:id="285"/>
      <w:bookmarkEnd w:id="286"/>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1762E84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A7948" w:rsidRPr="000B0F7B">
        <w:t xml:space="preserve">Table </w:t>
      </w:r>
      <w:r w:rsidR="00EA7948">
        <w:rPr>
          <w:noProof/>
        </w:rPr>
        <w:t>9</w:t>
      </w:r>
      <w:r w:rsidR="00EA7948" w:rsidRPr="000B0F7B">
        <w:t>.</w:t>
      </w:r>
      <w:r w:rsidR="00EA7948">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71D1FB9" w:rsidR="00B7594A" w:rsidRPr="000B0F7B" w:rsidRDefault="00B7594A" w:rsidP="00301877">
      <w:pPr>
        <w:pStyle w:val="Caption"/>
        <w:keepNext/>
        <w:ind w:firstLine="720"/>
      </w:pPr>
      <w:bookmarkStart w:id="287" w:name="_Ref438474917"/>
      <w:bookmarkStart w:id="288" w:name="_Toc484186533"/>
      <w:r w:rsidRPr="000B0F7B">
        <w:t xml:space="preserve">Table </w:t>
      </w:r>
      <w:r w:rsidR="003A62C2">
        <w:fldChar w:fldCharType="begin"/>
      </w:r>
      <w:r w:rsidR="003A62C2">
        <w:instrText xml:space="preserve"> STYLEREF 1 \s </w:instrText>
      </w:r>
      <w:r w:rsidR="003A62C2">
        <w:fldChar w:fldCharType="separate"/>
      </w:r>
      <w:r w:rsidR="00EA7948">
        <w:rPr>
          <w:noProof/>
        </w:rPr>
        <w:t>9</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w:t>
      </w:r>
      <w:r w:rsidR="003A62C2">
        <w:rPr>
          <w:noProof/>
        </w:rPr>
        <w:fldChar w:fldCharType="end"/>
      </w:r>
      <w:bookmarkEnd w:id="287"/>
      <w:r w:rsidRPr="000B0F7B">
        <w:t xml:space="preserve"> </w:t>
      </w:r>
      <w:r>
        <w:t>Thresholds used for creating MAZ system for MORPC</w:t>
      </w:r>
      <w:bookmarkEnd w:id="288"/>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89" w:name="_Ref382560905"/>
      <w:bookmarkStart w:id="290" w:name="_Toc382568129"/>
      <w:bookmarkStart w:id="291" w:name="_Toc484186462"/>
      <w:r w:rsidRPr="00564F5D">
        <w:lastRenderedPageBreak/>
        <w:t xml:space="preserve">Methodology for developing </w:t>
      </w:r>
      <w:r>
        <w:t>TAPs</w:t>
      </w:r>
      <w:bookmarkEnd w:id="289"/>
      <w:bookmarkEnd w:id="290"/>
      <w:bookmarkEnd w:id="291"/>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92" w:name="_Toc382568130"/>
      <w:bookmarkStart w:id="293" w:name="_Toc484186463"/>
      <w:r>
        <w:t>Procedure to create TAPs</w:t>
      </w:r>
      <w:bookmarkEnd w:id="292"/>
      <w:bookmarkEnd w:id="293"/>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3A62C2"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4" o:title=""/>
            <w10:wrap type="square" side="right"/>
          </v:shape>
          <o:OLEObject Type="Embed" ProgID="Equation.3" ShapeID="_x0000_s1027" DrawAspect="Content" ObjectID="_1564238084" r:id="rId65"/>
        </w:object>
      </w:r>
      <w:r w:rsidR="00CB5904">
        <w:rPr>
          <w:rFonts w:ascii="Avenir LT Std 35 Light" w:hAnsi="Avenir LT Std 35 Light"/>
          <w:sz w:val="22"/>
        </w:rPr>
        <w:br w:type="textWrapping" w:clear="all"/>
      </w:r>
    </w:p>
    <w:p w14:paraId="14FFC8B0" w14:textId="5111A86E" w:rsidR="00B0151E" w:rsidRPr="00804AC7" w:rsidRDefault="00B7594A" w:rsidP="00B0151E">
      <w:r>
        <w:fldChar w:fldCharType="begin"/>
      </w:r>
      <w:r>
        <w:instrText xml:space="preserve"> REF _Ref438475186 \h </w:instrText>
      </w:r>
      <w:r>
        <w:fldChar w:fldCharType="separate"/>
      </w:r>
      <w:r w:rsidR="00EA7948" w:rsidRPr="000B0F7B">
        <w:t xml:space="preserve">Table </w:t>
      </w:r>
      <w:r w:rsidR="00EA7948">
        <w:rPr>
          <w:noProof/>
        </w:rPr>
        <w:t>10</w:t>
      </w:r>
      <w:r w:rsidR="00EA7948" w:rsidRPr="000B0F7B">
        <w:t>.</w:t>
      </w:r>
      <w:r w:rsidR="00EA7948">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06F80965" w:rsidR="00B7594A" w:rsidRPr="000B0F7B" w:rsidRDefault="00B7594A" w:rsidP="00301877">
      <w:pPr>
        <w:pStyle w:val="Caption"/>
        <w:keepNext/>
        <w:ind w:firstLine="720"/>
      </w:pPr>
      <w:bookmarkStart w:id="294" w:name="_Ref438475186"/>
      <w:bookmarkStart w:id="295" w:name="_Toc484186534"/>
      <w:r w:rsidRPr="000B0F7B">
        <w:lastRenderedPageBreak/>
        <w:t xml:space="preserve">Table </w:t>
      </w:r>
      <w:r w:rsidR="003A62C2">
        <w:fldChar w:fldCharType="begin"/>
      </w:r>
      <w:r w:rsidR="003A62C2">
        <w:instrText xml:space="preserve"> STYLEREF 1 \s </w:instrText>
      </w:r>
      <w:r w:rsidR="003A62C2">
        <w:fldChar w:fldCharType="separate"/>
      </w:r>
      <w:r w:rsidR="00EA7948">
        <w:rPr>
          <w:noProof/>
        </w:rPr>
        <w:t>10</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w:t>
      </w:r>
      <w:r w:rsidR="003A62C2">
        <w:rPr>
          <w:noProof/>
        </w:rPr>
        <w:fldChar w:fldCharType="end"/>
      </w:r>
      <w:bookmarkEnd w:id="294"/>
      <w:r w:rsidRPr="000B0F7B">
        <w:t xml:space="preserve"> </w:t>
      </w:r>
      <w:r>
        <w:t>Thresholds used for creating MAZ system for MORPC</w:t>
      </w:r>
      <w:bookmarkEnd w:id="295"/>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96" w:name="_Toc484186464"/>
      <w:r>
        <w:lastRenderedPageBreak/>
        <w:t>SOURCE OF LAND-USE INputs</w:t>
      </w:r>
      <w:bookmarkEnd w:id="296"/>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10E4B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A7948" w:rsidRPr="000B0F7B">
        <w:t xml:space="preserve">Table </w:t>
      </w:r>
      <w:r w:rsidR="00EA7948">
        <w:rPr>
          <w:noProof/>
        </w:rPr>
        <w:t>11</w:t>
      </w:r>
      <w:r w:rsidR="00EA7948" w:rsidRPr="000B0F7B">
        <w:t>.</w:t>
      </w:r>
      <w:r w:rsidR="00EA7948">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C1656CE" w:rsidR="00B7594A" w:rsidRPr="000B0F7B" w:rsidRDefault="00B7594A" w:rsidP="00B7594A">
      <w:pPr>
        <w:pStyle w:val="Caption"/>
        <w:keepNext/>
      </w:pPr>
      <w:bookmarkStart w:id="297" w:name="_Ref438475364"/>
      <w:bookmarkStart w:id="298" w:name="_Toc484186535"/>
      <w:r w:rsidRPr="000B0F7B">
        <w:t xml:space="preserve">Table </w:t>
      </w:r>
      <w:r w:rsidR="003A62C2">
        <w:fldChar w:fldCharType="begin"/>
      </w:r>
      <w:r w:rsidR="003A62C2">
        <w:instrText xml:space="preserve"> STYLEREF 1 \s </w:instrText>
      </w:r>
      <w:r w:rsidR="003A62C2">
        <w:fldChar w:fldCharType="separate"/>
      </w:r>
      <w:r w:rsidR="00EA7948">
        <w:rPr>
          <w:noProof/>
        </w:rPr>
        <w:t>11</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EA7948">
        <w:rPr>
          <w:noProof/>
        </w:rPr>
        <w:t>1</w:t>
      </w:r>
      <w:r w:rsidR="003A62C2">
        <w:rPr>
          <w:noProof/>
        </w:rPr>
        <w:fldChar w:fldCharType="end"/>
      </w:r>
      <w:bookmarkEnd w:id="297"/>
      <w:r w:rsidRPr="000B0F7B">
        <w:t xml:space="preserve"> </w:t>
      </w:r>
      <w:r>
        <w:t>MAZ Inputs and Their Source</w:t>
      </w:r>
      <w:bookmarkEnd w:id="298"/>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901605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6BB8B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99" w:name="_Toc484186465"/>
      <w:r>
        <w:lastRenderedPageBreak/>
        <w:t>Network Revisions and Maintenance</w:t>
      </w:r>
      <w:bookmarkEnd w:id="299"/>
    </w:p>
    <w:p w14:paraId="3F568ADF" w14:textId="2FEAACEA"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A7948">
        <w:t>4.1  |</w:t>
      </w:r>
      <w:r w:rsidR="006C63D8">
        <w:fldChar w:fldCharType="end"/>
      </w:r>
      <w:r w:rsidR="006C63D8">
        <w:fldChar w:fldCharType="begin"/>
      </w:r>
      <w:r w:rsidR="006C63D8">
        <w:instrText xml:space="preserve"> REF _Ref484092968 \h </w:instrText>
      </w:r>
      <w:r w:rsidR="006C63D8">
        <w:fldChar w:fldCharType="separate"/>
      </w:r>
      <w:r w:rsidR="00EA7948">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300" w:name="_Toc484186466"/>
      <w:r>
        <w:t>Non-Motorized Network</w:t>
      </w:r>
      <w:bookmarkEnd w:id="300"/>
    </w:p>
    <w:p w14:paraId="2672CE15" w14:textId="198FDC1E" w:rsidR="00B33581" w:rsidRDefault="00B33581" w:rsidP="00B33581">
      <w:r>
        <w:t xml:space="preserve">The non-motorized network is managed in the VISUM network as well.  The </w:t>
      </w:r>
      <w:bookmarkStart w:id="301" w:name="_GoBack"/>
      <w:r>
        <w:t>Bike</w:t>
      </w:r>
      <w:bookmarkEnd w:id="301"/>
      <w:r>
        <w:t xml:space="preserve"> and Walk transport systems are used for generating bike and walk network impeda</w:t>
      </w:r>
      <w:r w:rsidR="00A536B4">
        <w:t xml:space="preserve">nces.  The TransitWalk transport system is used for walk access to transit.  </w:t>
      </w:r>
    </w:p>
    <w:p w14:paraId="72056527" w14:textId="4D617B51" w:rsidR="00B33581" w:rsidRDefault="00B33581" w:rsidP="00B33581">
      <w:r>
        <w:t>In order to code a link for walk, set the TSysSet to include Walk</w:t>
      </w:r>
      <w:del w:id="302" w:author="Ben Stabler" w:date="2017-08-14T17:41:00Z">
        <w:r w:rsidDel="00850AB6">
          <w:delText xml:space="preserve"> and set the link attribute Sidewalk=1</w:delText>
        </w:r>
      </w:del>
      <w:r>
        <w:t xml:space="preserve">.  The walk distance and time between MAZs is calculated using link length at the user-defined walk speed.  </w:t>
      </w:r>
    </w:p>
    <w:p w14:paraId="23EBAF93" w14:textId="0ED39B25" w:rsidR="00B33581" w:rsidRDefault="00B33581" w:rsidP="00B33581">
      <w:r>
        <w:t>In order to code a link for bike, set the TSysSet to include Bike</w:t>
      </w:r>
      <w:del w:id="303" w:author="Ben Stabler" w:date="2017-08-14T17:41:00Z">
        <w:r w:rsidDel="00850AB6">
          <w:delText xml:space="preserve"> and set the link attribute Bikefac&gt;1</w:delText>
        </w:r>
      </w:del>
      <w:r>
        <w:t>.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304" w:name="_Toc484186467"/>
      <w:r>
        <w:t>Issues to Be Aware of When Editing the Network</w:t>
      </w:r>
      <w:bookmarkEnd w:id="304"/>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1B5E7807"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A7948">
        <w:t xml:space="preserve">Figure </w:t>
      </w:r>
      <w:r w:rsidR="00EA7948">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385F199" w:rsidR="00C60E70" w:rsidRDefault="00C60E70" w:rsidP="00C60E70">
      <w:pPr>
        <w:pStyle w:val="Caption"/>
        <w:jc w:val="center"/>
      </w:pPr>
      <w:bookmarkStart w:id="305" w:name="_Ref438482530"/>
      <w:bookmarkStart w:id="306" w:name="_Toc484186494"/>
      <w:r>
        <w:t xml:space="preserve">Figure </w:t>
      </w:r>
      <w:r w:rsidR="003A62C2">
        <w:fldChar w:fldCharType="begin"/>
      </w:r>
      <w:r w:rsidR="003A62C2">
        <w:instrText xml:space="preserve"> SEQ Figure \* ARABIC </w:instrText>
      </w:r>
      <w:r w:rsidR="003A62C2">
        <w:fldChar w:fldCharType="separate"/>
      </w:r>
      <w:r w:rsidR="00EA7948">
        <w:rPr>
          <w:noProof/>
        </w:rPr>
        <w:t>27</w:t>
      </w:r>
      <w:r w:rsidR="003A62C2">
        <w:rPr>
          <w:noProof/>
        </w:rPr>
        <w:fldChar w:fldCharType="end"/>
      </w:r>
      <w:bookmarkEnd w:id="305"/>
      <w:r>
        <w:t xml:space="preserve"> </w:t>
      </w:r>
      <w:r w:rsidR="00EB49F7">
        <w:t>–</w:t>
      </w:r>
      <w:r>
        <w:t xml:space="preserve"> </w:t>
      </w:r>
      <w:r w:rsidR="00EB49F7">
        <w:t xml:space="preserve">Network </w:t>
      </w:r>
      <w:r>
        <w:t>Shortest PATH Search</w:t>
      </w:r>
      <w:r w:rsidR="00EB49F7">
        <w:t xml:space="preserve"> CheCk</w:t>
      </w:r>
      <w:bookmarkEnd w:id="306"/>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6A3B0A2F"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A7948">
        <w:t xml:space="preserve">Figure </w:t>
      </w:r>
      <w:r w:rsidR="00EA7948">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3670300"/>
                    </a:xfrm>
                    <a:prstGeom prst="rect">
                      <a:avLst/>
                    </a:prstGeom>
                  </pic:spPr>
                </pic:pic>
              </a:graphicData>
            </a:graphic>
          </wp:inline>
        </w:drawing>
      </w:r>
    </w:p>
    <w:p w14:paraId="40B85EF6" w14:textId="126B3DB6" w:rsidR="00EB49F7" w:rsidRPr="00B0151E" w:rsidRDefault="00EB49F7" w:rsidP="00EB49F7">
      <w:pPr>
        <w:pStyle w:val="Caption"/>
        <w:jc w:val="center"/>
      </w:pPr>
      <w:bookmarkStart w:id="307" w:name="_Ref438483003"/>
      <w:bookmarkStart w:id="308" w:name="_Toc484186495"/>
      <w:r>
        <w:t xml:space="preserve">Figure </w:t>
      </w:r>
      <w:r w:rsidR="003A62C2">
        <w:fldChar w:fldCharType="begin"/>
      </w:r>
      <w:r w:rsidR="003A62C2">
        <w:instrText xml:space="preserve"> SEQ Figure \* ARABIC </w:instrText>
      </w:r>
      <w:r w:rsidR="003A62C2">
        <w:fldChar w:fldCharType="separate"/>
      </w:r>
      <w:r w:rsidR="00EA7948">
        <w:rPr>
          <w:noProof/>
        </w:rPr>
        <w:t>28</w:t>
      </w:r>
      <w:r w:rsidR="003A62C2">
        <w:rPr>
          <w:noProof/>
        </w:rPr>
        <w:fldChar w:fldCharType="end"/>
      </w:r>
      <w:bookmarkEnd w:id="307"/>
      <w:r>
        <w:t xml:space="preserve"> - Line Route Run and Dwell Times</w:t>
      </w:r>
      <w:bookmarkEnd w:id="308"/>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8"/>
      <w:headerReference w:type="default" r:id="rId69"/>
      <w:footerReference w:type="even" r:id="rId70"/>
      <w:footerReference w:type="default" r:id="rId71"/>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Joel Freedman" w:date="2017-06-05T10:45:00Z" w:initials="JF">
    <w:p w14:paraId="27BB6C41" w14:textId="4FB71633" w:rsidR="00AD40CA" w:rsidRDefault="00AD40CA">
      <w:pPr>
        <w:pStyle w:val="CommentText"/>
      </w:pPr>
      <w:r>
        <w:rPr>
          <w:rStyle w:val="CommentReference"/>
        </w:rPr>
        <w:annotationRef/>
      </w:r>
      <w:r>
        <w:t>Since ODOT edited the connectors, does this script need to run or is it turned off by default? Please explain.</w:t>
      </w:r>
    </w:p>
  </w:comment>
  <w:comment w:id="44" w:author="Joel Freedman" w:date="2017-06-05T10:46:00Z" w:initials="JF">
    <w:p w14:paraId="013F2D7F" w14:textId="696BBC08" w:rsidR="00AD40CA" w:rsidRDefault="00AD40CA">
      <w:pPr>
        <w:pStyle w:val="CommentText"/>
      </w:pPr>
      <w:r>
        <w:rPr>
          <w:rStyle w:val="CommentReference"/>
        </w:rPr>
        <w:annotationRef/>
      </w:r>
      <w:r>
        <w:t>Please use a better word - “gets” is vague. “Select”? What is the criteria?</w:t>
      </w:r>
    </w:p>
  </w:comment>
  <w:comment w:id="45" w:author="Joel Freedman" w:date="2017-06-05T10:47:00Z" w:initials="JF">
    <w:p w14:paraId="362187F3" w14:textId="5B5F7268" w:rsidR="00AD40CA" w:rsidRDefault="00AD40CA">
      <w:pPr>
        <w:pStyle w:val="CommentText"/>
      </w:pPr>
      <w:r>
        <w:rPr>
          <w:rStyle w:val="CommentReference"/>
        </w:rPr>
        <w:annotationRef/>
      </w:r>
      <w:r>
        <w:t>And stores in some field?</w:t>
      </w:r>
    </w:p>
  </w:comment>
  <w:comment w:id="46" w:author="Joel Freedman" w:date="2017-06-05T10:49:00Z" w:initials="JF">
    <w:p w14:paraId="1232C20B" w14:textId="39E7D8F0" w:rsidR="00AD40CA" w:rsidRDefault="00AD40CA">
      <w:pPr>
        <w:pStyle w:val="CommentText"/>
      </w:pPr>
      <w:r>
        <w:rPr>
          <w:rStyle w:val="CommentReference"/>
        </w:rPr>
        <w:annotationRef/>
      </w:r>
      <w:r>
        <w:t>Walk paths only? Or both walk and drive paths?</w:t>
      </w:r>
    </w:p>
  </w:comment>
  <w:comment w:id="49" w:author="Joel Freedman" w:date="2017-06-05T10:48:00Z" w:initials="JF">
    <w:p w14:paraId="7F311655" w14:textId="4EA79872" w:rsidR="00AD40CA" w:rsidRDefault="00AD40CA">
      <w:pPr>
        <w:pStyle w:val="CommentText"/>
      </w:pPr>
      <w:r>
        <w:rPr>
          <w:rStyle w:val="CommentReference"/>
        </w:rPr>
        <w:annotationRef/>
      </w:r>
      <w:r>
        <w:t>What about drive times to TAPs?</w:t>
      </w:r>
    </w:p>
  </w:comment>
  <w:comment w:id="57" w:author="Joel Freedman" w:date="2017-06-05T10:50:00Z" w:initials="JF">
    <w:p w14:paraId="3E870C89" w14:textId="46D4ADEE" w:rsidR="00AD40CA" w:rsidRDefault="00AD40CA">
      <w:pPr>
        <w:pStyle w:val="CommentText"/>
      </w:pPr>
      <w:r>
        <w:rPr>
          <w:rStyle w:val="CommentReference"/>
        </w:rPr>
        <w:annotationRef/>
      </w:r>
      <w:r>
        <w:t>Created by?</w:t>
      </w:r>
    </w:p>
  </w:comment>
  <w:comment w:id="60" w:author="Joel Freedman" w:date="2017-06-05T10:51:00Z" w:initials="JF">
    <w:p w14:paraId="38DE9273" w14:textId="0F9476EE" w:rsidR="00AD40CA" w:rsidRDefault="00AD40CA">
      <w:pPr>
        <w:pStyle w:val="CommentText"/>
      </w:pPr>
      <w:r>
        <w:rPr>
          <w:rStyle w:val="CommentReference"/>
        </w:rPr>
        <w:annotationRef/>
      </w:r>
      <w:r>
        <w:t>Walk speed is typically 3 mph. 4 MPH is very high.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BB6C41" w15:done="0"/>
  <w15:commentEx w15:paraId="013F2D7F" w15:done="0"/>
  <w15:commentEx w15:paraId="362187F3" w15:done="0"/>
  <w15:commentEx w15:paraId="1232C20B" w15:done="0"/>
  <w15:commentEx w15:paraId="7F311655" w15:done="0"/>
  <w15:commentEx w15:paraId="3E870C89" w15:done="0"/>
  <w15:commentEx w15:paraId="38DE92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BB6C41" w16cid:durableId="1D2D61E7"/>
  <w16cid:commentId w16cid:paraId="013F2D7F" w16cid:durableId="1D2D61E8"/>
  <w16cid:commentId w16cid:paraId="362187F3" w16cid:durableId="1D2D61E9"/>
  <w16cid:commentId w16cid:paraId="1232C20B" w16cid:durableId="1D2D61EA"/>
  <w16cid:commentId w16cid:paraId="7F311655" w16cid:durableId="1D2D61EB"/>
  <w16cid:commentId w16cid:paraId="3E870C89" w16cid:durableId="1D2D61EC"/>
  <w16cid:commentId w16cid:paraId="38DE9273" w16cid:durableId="1D2D61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4D84E" w14:textId="77777777" w:rsidR="003A62C2" w:rsidRDefault="003A62C2" w:rsidP="00FC093E">
      <w:pPr>
        <w:spacing w:after="0" w:line="240" w:lineRule="auto"/>
      </w:pPr>
      <w:r>
        <w:separator/>
      </w:r>
    </w:p>
  </w:endnote>
  <w:endnote w:type="continuationSeparator" w:id="0">
    <w:p w14:paraId="50E5C85B" w14:textId="77777777" w:rsidR="003A62C2" w:rsidRDefault="003A62C2"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61BB4D3C" w:rsidR="00FA7817" w:rsidRDefault="00FA7817" w:rsidP="00E20AE4">
          <w:pPr>
            <w:pStyle w:val="Footer"/>
            <w:jc w:val="right"/>
          </w:pPr>
          <w:r>
            <w:fldChar w:fldCharType="begin"/>
          </w:r>
          <w:r>
            <w:instrText xml:space="preserve"> PAGE   \* MERGEFORMAT </w:instrText>
          </w:r>
          <w:r>
            <w:fldChar w:fldCharType="separate"/>
          </w:r>
          <w:r w:rsidR="003324B0">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FA7817" w:rsidRDefault="00FA7817">
    <w:pPr>
      <w:pStyle w:val="Footer"/>
    </w:pPr>
  </w:p>
  <w:p w14:paraId="5BC8251B" w14:textId="77777777" w:rsidR="00FA7817" w:rsidRDefault="00FA7817"/>
  <w:p w14:paraId="5A49BF94" w14:textId="07F0DC68"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24B0">
      <w:rPr>
        <w:rStyle w:val="PageNumber"/>
        <w:noProof/>
      </w:rPr>
      <w:t>100</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66A4AB3A" w:rsidR="00FA7817" w:rsidRDefault="00FA7817" w:rsidP="00CB5904">
        <w:pPr>
          <w:pStyle w:val="Footer"/>
          <w:jc w:val="right"/>
        </w:pPr>
        <w:r>
          <w:fldChar w:fldCharType="begin"/>
        </w:r>
        <w:r>
          <w:instrText xml:space="preserve"> PAGE   \* MERGEFORMAT </w:instrText>
        </w:r>
        <w:r>
          <w:fldChar w:fldCharType="separate"/>
        </w:r>
        <w:r w:rsidR="003324B0">
          <w:rPr>
            <w:noProof/>
          </w:rPr>
          <w:t>97</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66577812"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3324B0">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888C3FA"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3324B0">
            <w:rPr>
              <w:noProof/>
              <w:color w:val="262626" w:themeColor="text1"/>
            </w:rPr>
            <w:t>v</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3E798000"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3324B0">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161F854B"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24B0">
      <w:rPr>
        <w:rStyle w:val="PageNumber"/>
        <w:noProof/>
      </w:rPr>
      <w:t>14</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3049F097" w:rsidR="00FA7817" w:rsidRDefault="00FA7817" w:rsidP="00CB5904">
        <w:pPr>
          <w:pStyle w:val="Footer"/>
          <w:jc w:val="right"/>
        </w:pPr>
        <w:r>
          <w:fldChar w:fldCharType="begin"/>
        </w:r>
        <w:r>
          <w:instrText xml:space="preserve"> PAGE   \* MERGEFORMAT </w:instrText>
        </w:r>
        <w:r>
          <w:fldChar w:fldCharType="separate"/>
        </w:r>
        <w:r w:rsidR="003324B0">
          <w:rPr>
            <w:noProof/>
          </w:rPr>
          <w:t>15</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5FC6E53C"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24B0">
      <w:rPr>
        <w:rStyle w:val="PageNumber"/>
        <w:noProof/>
      </w:rPr>
      <w:t>18</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188C009C" w:rsidR="00FA7817" w:rsidRDefault="00FA7817" w:rsidP="00CB5904">
        <w:pPr>
          <w:pStyle w:val="Footer"/>
          <w:jc w:val="right"/>
        </w:pPr>
        <w:r>
          <w:fldChar w:fldCharType="begin"/>
        </w:r>
        <w:r>
          <w:instrText xml:space="preserve"> PAGE   \* MERGEFORMAT </w:instrText>
        </w:r>
        <w:r>
          <w:fldChar w:fldCharType="separate"/>
        </w:r>
        <w:r w:rsidR="003324B0">
          <w:rPr>
            <w:noProof/>
          </w:rPr>
          <w:t>19</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A918A" w14:textId="77777777" w:rsidR="003A62C2" w:rsidRDefault="003A62C2" w:rsidP="00FC093E">
      <w:pPr>
        <w:spacing w:after="0" w:line="240" w:lineRule="auto"/>
      </w:pPr>
      <w:r>
        <w:separator/>
      </w:r>
    </w:p>
  </w:footnote>
  <w:footnote w:type="continuationSeparator" w:id="0">
    <w:p w14:paraId="5C8BCF80" w14:textId="77777777" w:rsidR="003A62C2" w:rsidRDefault="003A62C2"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el Freedman">
    <w15:presenceInfo w15:providerId="AD" w15:userId="S-1-5-21-2760274948-670483738-289685859-10413"/>
  </w15:person>
  <w15:person w15:author="Ben Stabler">
    <w15:presenceInfo w15:providerId="AD" w15:userId="S-1-5-21-2760274948-670483738-289685859-104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1.emf"/><Relationship Id="rId21" Type="http://schemas.openxmlformats.org/officeDocument/2006/relationships/footer" Target="footer3.xml"/><Relationship Id="rId34" Type="http://schemas.openxmlformats.org/officeDocument/2006/relationships/image" Target="media/image10.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0.xml"/><Relationship Id="rId68" Type="http://schemas.openxmlformats.org/officeDocument/2006/relationships/header" Target="header8.xml"/><Relationship Id="rId7" Type="http://schemas.openxmlformats.org/officeDocument/2006/relationships/styles" Target="styles.xml"/><Relationship Id="rId71"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comments" Target="comments.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footer" Target="footer6.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2.png"/><Relationship Id="rId7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footer" Target="footer5.xml"/><Relationship Id="rId49" Type="http://schemas.openxmlformats.org/officeDocument/2006/relationships/hyperlink" Target="http://mtcgis.mtc.ca.gov/foswiki/bin/view/Main/PropertiesFile?sortcol=3;table=1;up=0" TargetMode="External"/><Relationship Id="rId57" Type="http://schemas.openxmlformats.org/officeDocument/2006/relationships/image" Target="media/image28.png"/><Relationship Id="rId61" Type="http://schemas.openxmlformats.org/officeDocument/2006/relationships/footer" Target="footer8.xml"/><Relationship Id="rId10" Type="http://schemas.openxmlformats.org/officeDocument/2006/relationships/footnotes" Target="footnotes.xml"/><Relationship Id="rId19" Type="http://schemas.openxmlformats.org/officeDocument/2006/relationships/header" Target="header4.xml"/><Relationship Id="rId31" Type="http://schemas.microsoft.com/office/2016/09/relationships/commentsIds" Target="commentsIds.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7.xml"/><Relationship Id="rId65" Type="http://schemas.openxmlformats.org/officeDocument/2006/relationships/oleObject" Target="embeddings/oleObject1.bin"/><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microsoft.com/office/2011/relationships/commentsExtended" Target="commentsExtended.xml"/><Relationship Id="rId35" Type="http://schemas.openxmlformats.org/officeDocument/2006/relationships/header" Target="header6.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image" Target="media/image31.wmf"/><Relationship Id="rId69" Type="http://schemas.openxmlformats.org/officeDocument/2006/relationships/header" Target="header9.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footer" Target="footer7.xm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footer" Target="footer9.xml"/><Relationship Id="rId70" Type="http://schemas.openxmlformats.org/officeDocument/2006/relationships/footer" Target="foot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BF80368F-FC95-4CB6-A697-0D776F093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27064</Words>
  <Characters>154267</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9</cp:revision>
  <cp:lastPrinted>2014-09-30T20:27:00Z</cp:lastPrinted>
  <dcterms:created xsi:type="dcterms:W3CDTF">2017-06-05T17:55:00Z</dcterms:created>
  <dcterms:modified xsi:type="dcterms:W3CDTF">2017-08-15T00:48:00Z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